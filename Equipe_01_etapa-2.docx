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FD2E20" w:rsidP="368FAC23" w:rsidRDefault="368FAC23" w14:paraId="79BD934C" w14:textId="46AEA4B8">
      <w:pPr>
        <w:spacing w:before="82" w:line="362" w:lineRule="auto"/>
        <w:ind w:left="3722" w:right="104" w:hanging="3722"/>
        <w:jc w:val="center"/>
        <w:rPr>
          <w:b/>
          <w:bCs/>
          <w:sz w:val="28"/>
          <w:szCs w:val="28"/>
          <w:lang w:val="pt-BR"/>
        </w:rPr>
      </w:pPr>
      <w:r w:rsidRPr="368FAC23">
        <w:rPr>
          <w:b/>
          <w:bCs/>
          <w:sz w:val="28"/>
          <w:szCs w:val="28"/>
          <w:lang w:val="pt-BR"/>
        </w:rPr>
        <w:t>Onde estou?</w:t>
      </w:r>
    </w:p>
    <w:p w:rsidRPr="00AD7450" w:rsidR="005F6DE1" w:rsidP="00AD7450" w:rsidRDefault="368FAC23" w14:paraId="4A07E1ED" w14:textId="40EE7E75">
      <w:pPr>
        <w:spacing w:before="82" w:line="362" w:lineRule="auto"/>
        <w:ind w:right="104"/>
        <w:jc w:val="both"/>
        <w:rPr>
          <w:bCs/>
          <w:sz w:val="24"/>
          <w:szCs w:val="24"/>
          <w:lang w:val="pt-BR"/>
        </w:rPr>
      </w:pPr>
      <w:r w:rsidRPr="00AD7450">
        <w:rPr>
          <w:b/>
          <w:bCs/>
          <w:sz w:val="24"/>
          <w:szCs w:val="24"/>
          <w:lang w:val="pt-BR"/>
        </w:rPr>
        <w:t>Equipe:</w:t>
      </w:r>
      <w:r w:rsidRPr="00AD7450">
        <w:rPr>
          <w:bCs/>
          <w:sz w:val="24"/>
          <w:szCs w:val="24"/>
          <w:lang w:val="pt-BR"/>
        </w:rPr>
        <w:t xml:space="preserve"> Amanda </w:t>
      </w:r>
      <w:proofErr w:type="spellStart"/>
      <w:r w:rsidRPr="00AD7450">
        <w:rPr>
          <w:bCs/>
          <w:sz w:val="24"/>
          <w:szCs w:val="24"/>
          <w:lang w:val="pt-BR"/>
        </w:rPr>
        <w:t>Karolyne</w:t>
      </w:r>
      <w:proofErr w:type="spellEnd"/>
      <w:r w:rsidRPr="00AD7450">
        <w:rPr>
          <w:bCs/>
          <w:sz w:val="24"/>
          <w:szCs w:val="24"/>
          <w:lang w:val="pt-BR"/>
        </w:rPr>
        <w:t xml:space="preserve"> </w:t>
      </w:r>
      <w:proofErr w:type="spellStart"/>
      <w:r w:rsidRPr="00AD7450">
        <w:rPr>
          <w:bCs/>
          <w:sz w:val="24"/>
          <w:szCs w:val="24"/>
          <w:lang w:val="pt-BR"/>
        </w:rPr>
        <w:t>Rainert</w:t>
      </w:r>
      <w:proofErr w:type="spellEnd"/>
      <w:r w:rsidRPr="00AD7450">
        <w:rPr>
          <w:bCs/>
          <w:sz w:val="24"/>
          <w:szCs w:val="24"/>
          <w:lang w:val="pt-BR"/>
        </w:rPr>
        <w:t>, Ana Helena de Sousa Schindler Sasse,</w:t>
      </w:r>
      <w:r w:rsidR="00AD7450">
        <w:rPr>
          <w:bCs/>
          <w:sz w:val="24"/>
          <w:szCs w:val="24"/>
          <w:lang w:val="pt-BR"/>
        </w:rPr>
        <w:t xml:space="preserve"> </w:t>
      </w:r>
      <w:r w:rsidRPr="00AD7450">
        <w:rPr>
          <w:bCs/>
          <w:sz w:val="24"/>
          <w:szCs w:val="24"/>
          <w:lang w:val="pt-BR"/>
        </w:rPr>
        <w:t xml:space="preserve">Barbara </w:t>
      </w:r>
      <w:proofErr w:type="spellStart"/>
      <w:r w:rsidRPr="00AD7450">
        <w:rPr>
          <w:bCs/>
          <w:sz w:val="24"/>
          <w:szCs w:val="24"/>
          <w:lang w:val="pt-BR"/>
        </w:rPr>
        <w:t>Stefany</w:t>
      </w:r>
      <w:proofErr w:type="spellEnd"/>
      <w:r w:rsidRPr="00AD7450">
        <w:rPr>
          <w:bCs/>
          <w:sz w:val="24"/>
          <w:szCs w:val="24"/>
          <w:lang w:val="pt-BR"/>
        </w:rPr>
        <w:t xml:space="preserve"> Deodato, Bruno Henrique </w:t>
      </w:r>
      <w:proofErr w:type="spellStart"/>
      <w:r w:rsidRPr="00AD7450">
        <w:rPr>
          <w:bCs/>
          <w:sz w:val="24"/>
          <w:szCs w:val="24"/>
          <w:lang w:val="pt-BR"/>
        </w:rPr>
        <w:t>Freiberger</w:t>
      </w:r>
      <w:proofErr w:type="spellEnd"/>
      <w:r w:rsidRPr="00AD7450">
        <w:rPr>
          <w:bCs/>
          <w:sz w:val="24"/>
          <w:szCs w:val="24"/>
          <w:lang w:val="pt-BR"/>
        </w:rPr>
        <w:t>, Guilherme Paz Silva,</w:t>
      </w:r>
      <w:r w:rsidRPr="00AD7450" w:rsidR="00AD7450">
        <w:rPr>
          <w:bCs/>
          <w:sz w:val="24"/>
          <w:szCs w:val="24"/>
          <w:lang w:val="pt-BR"/>
        </w:rPr>
        <w:t xml:space="preserve"> </w:t>
      </w:r>
      <w:r w:rsidRPr="00AD7450">
        <w:rPr>
          <w:bCs/>
          <w:sz w:val="24"/>
          <w:szCs w:val="24"/>
          <w:lang w:val="pt-BR"/>
        </w:rPr>
        <w:t xml:space="preserve">Marina Müller Silveira e Roberto Luiz </w:t>
      </w:r>
      <w:proofErr w:type="spellStart"/>
      <w:r w:rsidRPr="00AD7450">
        <w:rPr>
          <w:bCs/>
          <w:sz w:val="24"/>
          <w:szCs w:val="24"/>
          <w:lang w:val="pt-BR"/>
        </w:rPr>
        <w:t>Debarba</w:t>
      </w:r>
      <w:proofErr w:type="spellEnd"/>
      <w:r w:rsidRPr="00AD7450" w:rsidR="00AD7450">
        <w:rPr>
          <w:bCs/>
          <w:sz w:val="24"/>
          <w:szCs w:val="24"/>
          <w:lang w:val="pt-BR"/>
        </w:rPr>
        <w:t>.</w:t>
      </w:r>
    </w:p>
    <w:p w:rsidRPr="00B440B6" w:rsidR="00FD2E20" w:rsidP="002C2C5B" w:rsidRDefault="00FD2E20" w14:paraId="79BD934E" w14:textId="77777777">
      <w:pPr>
        <w:pStyle w:val="Corpodetexto"/>
        <w:rPr>
          <w:lang w:val="pt-BR"/>
        </w:rPr>
      </w:pPr>
    </w:p>
    <w:p w:rsidR="0043268F" w:rsidP="6ED32A66" w:rsidRDefault="00BC6312" w14:paraId="28532F5E" w14:textId="04E51EFF" w14:noSpellErr="1">
      <w:pPr>
        <w:pStyle w:val="Ttulo1"/>
        <w:spacing w:after="240" w:afterAutospacing="off"/>
        <w:rPr>
          <w:lang w:val="pt-BR"/>
        </w:rPr>
      </w:pPr>
      <w:r w:rsidR="6ED32A66">
        <w:rPr/>
        <w:t>INTRODUÇÃO</w:t>
      </w:r>
    </w:p>
    <w:p w:rsidR="58DF48B2" w:rsidP="58DF48B2" w:rsidRDefault="58DF48B2" w14:noSpellErr="1" w14:paraId="171AE403" w14:textId="295B09F0">
      <w:pPr>
        <w:spacing w:line="360" w:lineRule="auto"/>
        <w:ind w:left="0" w:firstLine="555"/>
        <w:jc w:val="both"/>
      </w:pPr>
      <w:r w:rsidRPr="58DF48B2" w:rsidR="58DF48B2">
        <w:rPr>
          <w:noProof w:val="0"/>
          <w:sz w:val="24"/>
          <w:szCs w:val="24"/>
          <w:lang w:val="pt-BR"/>
        </w:rPr>
        <w:t xml:space="preserve">Ao discutir sobre as aulas de geografia que tiveram no ensino fundamental a equipe percebeu um ponto em comum: todos pintaram mapas e pouco se sabia sobre o significado dessa atividade. Cada um estudou em uma escola, mas a metodologia era muito semelhante para trabalhar com cartografia. Constatou-se que essas atividades eram repetitivas e foram pouco significativas para a construção do conhecimento geográfico. </w:t>
      </w:r>
    </w:p>
    <w:p w:rsidR="1E8189E8" w:rsidP="6C94D6F8" w:rsidRDefault="1E8189E8" w14:paraId="083C4F66" w14:textId="7662B588" w14:noSpellErr="1">
      <w:pPr>
        <w:pStyle w:val="Corpodetexto"/>
        <w:rPr>
          <w:lang w:val="pt-BR"/>
        </w:rPr>
      </w:pPr>
      <w:r w:rsidRPr="1E8189E8">
        <w:rPr>
          <w:lang w:val="pt-BR"/>
        </w:rPr>
        <w:t xml:space="preserve">No livro Geografia em sala de aula: práticas e reflexões a autora Odette Seabra (1999) relata uma situação </w:t>
      </w:r>
      <w:ins w:author="Marina Müller Silveira" w:date="2018-10-31T16:12:00Z" w:id="0">
        <w:r w:rsidRPr="1E8189E8" w:rsidR="0F4B9235">
          <w:rPr>
            <w:lang w:val="pt-BR"/>
          </w:rPr>
          <w:t xml:space="preserve">presenciada por um professor </w:t>
        </w:r>
      </w:ins>
      <w:ins w:author="Marina Müller Silveira" w:date="2018-10-31T16:13:00Z" w:id="1">
        <w:r w:rsidRPr="1E8189E8" w:rsidR="25DD44C4">
          <w:rPr>
            <w:lang w:val="pt-BR"/>
          </w:rPr>
          <w:t xml:space="preserve">na qual </w:t>
        </w:r>
      </w:ins>
      <w:del w:author="Marina Müller Silveira" w:date="2018-10-31T16:13:00Z" w:id="2">
        <w:r w:rsidRPr="1E8189E8">
          <w:rPr>
            <w:lang w:val="pt-BR"/>
          </w:rPr>
          <w:delText xml:space="preserve">onde </w:delText>
        </w:r>
      </w:del>
      <w:r w:rsidRPr="1E8189E8">
        <w:rPr>
          <w:lang w:val="pt-BR"/>
        </w:rPr>
        <w:t>uma aluna, ao voltar das férias, comenta com sua turma como são lindas as praias de Belo Horizonte! O professor a questiona pois sabe que não é possível existirem praias nessa cidade, que fica tão distante do litoral. Continuando a conversa</w:t>
      </w:r>
      <w:ins w:author="Mauricio Capobianco Lopes" w:date="2018-10-31T10:33:00Z" w:id="3">
        <w:r w:rsidR="007B1CD1">
          <w:rPr>
            <w:lang w:val="pt-BR"/>
          </w:rPr>
          <w:t>,</w:t>
        </w:r>
      </w:ins>
      <w:r w:rsidRPr="1E8189E8">
        <w:rPr>
          <w:lang w:val="pt-BR"/>
        </w:rPr>
        <w:t xml:space="preserve"> o professor consegue descobrir que a cidade para a qual a garota viajou na verdade é João Pessoa, na Paraíba. A aluna ainda comenta que se confundiu, pois </w:t>
      </w:r>
      <w:ins w:author="Mauricio Capobianco Lopes" w:date="2018-10-31T10:34:00Z" w:id="4">
        <w:r w:rsidR="007B1CD1">
          <w:rPr>
            <w:lang w:val="pt-BR"/>
          </w:rPr>
          <w:t xml:space="preserve">para ela cidades como </w:t>
        </w:r>
      </w:ins>
      <w:r w:rsidRPr="1E8189E8">
        <w:rPr>
          <w:lang w:val="pt-BR"/>
        </w:rPr>
        <w:t>Natal, Belo Horizonte</w:t>
      </w:r>
      <w:ins w:author="Mauricio Capobianco Lopes" w:date="2018-10-31T10:34:00Z" w:id="5">
        <w:r w:rsidR="007B1CD1">
          <w:rPr>
            <w:lang w:val="pt-BR"/>
          </w:rPr>
          <w:t xml:space="preserve"> e</w:t>
        </w:r>
      </w:ins>
      <w:del w:author="Mauricio Capobianco Lopes" w:date="2018-10-31T10:34:00Z" w:id="6">
        <w:r w:rsidRPr="1E8189E8" w:rsidDel="007B1CD1">
          <w:rPr>
            <w:lang w:val="pt-BR"/>
          </w:rPr>
          <w:delText>,</w:delText>
        </w:r>
      </w:del>
      <w:r w:rsidRPr="1E8189E8">
        <w:rPr>
          <w:lang w:val="pt-BR"/>
        </w:rPr>
        <w:t xml:space="preserve"> João Pessoa</w:t>
      </w:r>
      <w:ins w:author="Mauricio Capobianco Lopes" w:date="2018-10-31T10:34:00Z" w:id="7">
        <w:r w:rsidR="007B1CD1">
          <w:rPr>
            <w:lang w:val="pt-BR"/>
          </w:rPr>
          <w:t xml:space="preserve"> </w:t>
        </w:r>
      </w:ins>
      <w:del w:author="Mauricio Capobianco Lopes" w:date="2018-10-31T10:34:00Z" w:id="8">
        <w:r w:rsidRPr="1E8189E8" w:rsidDel="007B1CD1">
          <w:rPr>
            <w:lang w:val="pt-BR"/>
          </w:rPr>
          <w:delText xml:space="preserve">... Todas essas cidades são </w:delText>
        </w:r>
      </w:del>
      <w:ins w:author="Mauricio Capobianco Lopes" w:date="2018-10-31T10:34:00Z" w:id="9">
        <w:r w:rsidR="007B1CD1">
          <w:rPr>
            <w:lang w:val="pt-BR"/>
          </w:rPr>
          <w:t xml:space="preserve">eram </w:t>
        </w:r>
      </w:ins>
      <w:r w:rsidRPr="1E8189E8">
        <w:rPr>
          <w:lang w:val="pt-BR"/>
        </w:rPr>
        <w:t xml:space="preserve">muito próximas. </w:t>
      </w:r>
      <w:del w:author="Mauricio Capobianco Lopes" w:date="2018-10-31T10:35:00Z" w:id="10">
        <w:r w:rsidDel="007B1CD1" w:rsidR="00EB3CDB">
          <w:rPr>
            <w:lang w:val="pt-BR"/>
          </w:rPr>
          <w:delText xml:space="preserve">Isso </w:delText>
        </w:r>
        <w:r w:rsidRPr="1E8189E8" w:rsidDel="007B1CD1">
          <w:rPr>
            <w:lang w:val="pt-BR"/>
          </w:rPr>
          <w:delText xml:space="preserve">não é verdade, mas </w:delText>
        </w:r>
      </w:del>
      <w:ins w:author="Mauricio Capobianco Lopes" w:date="2018-10-31T10:35:00Z" w:id="11">
        <w:r w:rsidR="007B1CD1">
          <w:rPr>
            <w:lang w:val="pt-BR"/>
          </w:rPr>
          <w:t xml:space="preserve">Essa constatação </w:t>
        </w:r>
      </w:ins>
      <w:r w:rsidRPr="1E8189E8">
        <w:rPr>
          <w:lang w:val="pt-BR"/>
        </w:rPr>
        <w:t>faz com que Seabra questione como essa aluna possa ter uma visão tão imprecisa do espaço geográfico</w:t>
      </w:r>
      <w:ins w:author="Mauricio Capobianco Lopes" w:date="2018-10-31T10:35:00Z" w:id="12">
        <w:r w:rsidR="007B1CD1">
          <w:rPr>
            <w:lang w:val="pt-BR"/>
          </w:rPr>
          <w:t xml:space="preserve"> brasileiro</w:t>
        </w:r>
      </w:ins>
      <w:r w:rsidRPr="1E8189E8">
        <w:rPr>
          <w:lang w:val="pt-BR"/>
        </w:rPr>
        <w:t xml:space="preserve">. </w:t>
      </w:r>
    </w:p>
    <w:p w:rsidR="1E8189E8" w:rsidP="1E8189E8" w:rsidRDefault="1E8189E8" w14:paraId="23552018" w14:textId="7C1ADA7C">
      <w:pPr>
        <w:pStyle w:val="Corpodetexto"/>
        <w:rPr>
          <w:lang w:val="pt-BR"/>
        </w:rPr>
      </w:pPr>
      <w:r w:rsidRPr="58DF48B2" w:rsidR="58DF48B2">
        <w:rPr>
          <w:lang w:val="pt-BR"/>
        </w:rPr>
        <w:t xml:space="preserve">Segundo Seabra (1999), a justificativa para isso é de que essa aluna não tem construído em sua mente o mapa brasileiro e provavelmente não sabe como ler mapas. “A escola, ainda, não se conscientizou da necessidade do trabalho cartográfico para o êxito pleno no exercício da cidadania” (p. 34). </w:t>
      </w:r>
    </w:p>
    <w:p w:rsidR="58DF48B2" w:rsidP="58DF48B2" w:rsidRDefault="58DF48B2" w14:noSpellErr="1" w14:paraId="41FC6B14" w14:textId="5E07274E">
      <w:pPr>
        <w:spacing w:line="360" w:lineRule="auto"/>
        <w:ind w:left="0" w:firstLine="555"/>
        <w:jc w:val="both"/>
      </w:pPr>
      <w:r w:rsidRPr="58DF48B2" w:rsidR="58DF48B2">
        <w:rPr>
          <w:noProof w:val="0"/>
          <w:lang w:val="pt-BR"/>
        </w:rPr>
        <w:t xml:space="preserve">Anos depois, percebe-se que a escola fez um pequeno avanço com relação a isso. Os mapas físicos se tornaram algo comum na escola e eles vêm em diversos tipos: existem aqueles que mostram o mundo todo, só o Brasil, só um estado ou um município. É provável que, devido a isso, a prática de colorir mapas não seja mais tão comum. </w:t>
      </w:r>
    </w:p>
    <w:p w:rsidR="58DF48B2" w:rsidP="58DF48B2" w:rsidRDefault="58DF48B2" w14:noSpellErr="1" w14:paraId="4DDC85C4" w14:textId="4700DEF6">
      <w:pPr>
        <w:spacing w:line="360" w:lineRule="auto"/>
        <w:ind w:left="0" w:firstLine="555"/>
        <w:jc w:val="both"/>
      </w:pPr>
      <w:r w:rsidRPr="58DF48B2" w:rsidR="58DF48B2">
        <w:rPr>
          <w:noProof w:val="0"/>
          <w:lang w:val="pt-BR"/>
        </w:rPr>
        <w:t xml:space="preserve">Além disso, Suely Moreira (2010, p.19) afirma que a escola </w:t>
      </w:r>
    </w:p>
    <w:p w:rsidR="1E8189E8" w:rsidP="224D01B4" w:rsidRDefault="1E8189E8" w14:paraId="5E6DC2F7" w14:textId="0542EE82">
      <w:pPr>
        <w:spacing w:after="240" w:afterAutospacing="off" w:line="240" w:lineRule="auto"/>
        <w:ind w:left="2268"/>
        <w:jc w:val="both"/>
        <w:rPr>
          <w:color w:val="FF0000"/>
          <w:lang w:val="pt-BR"/>
        </w:rPr>
      </w:pPr>
      <w:r w:rsidRPr="224D01B4" w:rsidR="224D01B4">
        <w:rPr>
          <w:noProof w:val="0"/>
          <w:sz w:val="20"/>
          <w:szCs w:val="20"/>
          <w:lang w:val="pt-BR"/>
        </w:rPr>
        <w:t xml:space="preserve">Tem tido que conviver com uma educação cartográfica </w:t>
      </w:r>
      <w:proofErr w:type="spellStart"/>
      <w:r w:rsidRPr="224D01B4" w:rsidR="224D01B4">
        <w:rPr>
          <w:noProof w:val="0"/>
          <w:sz w:val="20"/>
          <w:szCs w:val="20"/>
          <w:lang w:val="pt-BR"/>
        </w:rPr>
        <w:t>multimidiática</w:t>
      </w:r>
      <w:proofErr w:type="spellEnd"/>
      <w:r w:rsidRPr="224D01B4" w:rsidR="224D01B4">
        <w:rPr>
          <w:noProof w:val="0"/>
          <w:sz w:val="20"/>
          <w:szCs w:val="20"/>
          <w:lang w:val="pt-BR"/>
        </w:rPr>
        <w:t xml:space="preserve"> que é produzida e difundida fora dos muros da escola. Assim, os alunos da educação básica passaram a ter experiências com o conhecimento de um mundo e suas geografias não somente por meio das representações apresentadas pelos professores em sala de aula, mas pelas apresentadas nas multimídias, uma vez que tal relação da informática com o mapa tem servido cada vez mais para fins de consumo ou da difusão de uma cultura midiática (a cibercultura).</w:t>
      </w:r>
    </w:p>
    <w:p w:rsidR="58DF48B2" w:rsidP="58DF48B2" w:rsidRDefault="58DF48B2" w14:paraId="4D87C8F9" w14:textId="58DBDBF0">
      <w:pPr>
        <w:spacing w:line="360" w:lineRule="auto"/>
        <w:ind w:left="0" w:firstLine="555"/>
        <w:jc w:val="both"/>
      </w:pPr>
      <w:r w:rsidRPr="6C94D6F8" w:rsidR="6C94D6F8">
        <w:rPr>
          <w:noProof w:val="0"/>
          <w:sz w:val="24"/>
          <w:szCs w:val="24"/>
          <w:lang w:val="pt-BR"/>
        </w:rPr>
        <w:t xml:space="preserve">Pensando nisso, a equipe autora do presente trabalho teve a ideia de abordar a cartografia com a criação de um </w:t>
      </w:r>
      <w:r w:rsidRPr="6C94D6F8" w:rsidR="6C94D6F8">
        <w:rPr>
          <w:i w:val="1"/>
          <w:iCs w:val="1"/>
          <w:noProof w:val="0"/>
          <w:sz w:val="24"/>
          <w:szCs w:val="24"/>
          <w:lang w:val="pt-BR"/>
        </w:rPr>
        <w:t>software</w:t>
      </w:r>
      <w:r w:rsidRPr="6C94D6F8" w:rsidR="6C94D6F8">
        <w:rPr>
          <w:noProof w:val="0"/>
          <w:sz w:val="24"/>
          <w:szCs w:val="24"/>
          <w:lang w:val="pt-BR"/>
        </w:rPr>
        <w:t xml:space="preserve"> que apresenta de forma lúdica os vinte e seis estados brasileiros, seus nomes e localização no mapa. Criou-se um jogo colaborativo para que haja interação entre os estudantes e envolvimento por parte deles na atividade, fazendo com que tenham um papel ativo no processo de aprendizagem. </w:t>
      </w:r>
    </w:p>
    <w:p w:rsidRPr="00743538" w:rsidR="00FD2E20" w:rsidP="224D01B4" w:rsidRDefault="00FD2E20" w14:paraId="79BD935D" w14:textId="41F3EE2E">
      <w:pPr>
        <w:spacing w:line="360" w:lineRule="auto"/>
        <w:ind w:left="0" w:firstLine="555"/>
        <w:jc w:val="both"/>
        <w:rPr>
          <w:lang w:val="pt-BR"/>
        </w:rPr>
      </w:pPr>
      <w:proofErr w:type="spellStart"/>
      <w:r w:rsidRPr="224D01B4" w:rsidR="224D01B4">
        <w:rPr>
          <w:rFonts w:ascii="Times New Roman" w:hAnsi="Times New Roman" w:eastAsia="Times New Roman" w:cs="Times New Roman"/>
          <w:noProof w:val="0"/>
          <w:sz w:val="24"/>
          <w:szCs w:val="24"/>
          <w:lang w:val="pt-BR"/>
        </w:rPr>
        <w:t>Coscarelli</w:t>
      </w:r>
      <w:proofErr w:type="spellEnd"/>
      <w:r w:rsidRPr="224D01B4" w:rsidR="224D01B4">
        <w:rPr>
          <w:rFonts w:ascii="Times New Roman" w:hAnsi="Times New Roman" w:eastAsia="Times New Roman" w:cs="Times New Roman"/>
          <w:noProof w:val="0"/>
          <w:sz w:val="24"/>
          <w:szCs w:val="24"/>
          <w:lang w:val="pt-BR"/>
        </w:rPr>
        <w:t xml:space="preserve"> (2007) afirma que para que o uso do computador represente a mudança desejada é preciso pensar na educação como um processo de construção de um saber que seja útil e aplicável na vida do aluno, ao invés de objetos de conhecimento inacessíveis e desconectados da vida dele. Com a utilização do </w:t>
      </w:r>
      <w:r w:rsidRPr="224D01B4" w:rsidR="224D01B4">
        <w:rPr>
          <w:rFonts w:ascii="Times New Roman" w:hAnsi="Times New Roman" w:eastAsia="Times New Roman" w:cs="Times New Roman"/>
          <w:i w:val="1"/>
          <w:iCs w:val="1"/>
          <w:noProof w:val="0"/>
          <w:sz w:val="24"/>
          <w:szCs w:val="24"/>
          <w:lang w:val="pt-BR"/>
        </w:rPr>
        <w:t>software</w:t>
      </w:r>
      <w:r w:rsidRPr="224D01B4" w:rsidR="224D01B4">
        <w:rPr>
          <w:rFonts w:ascii="Times New Roman" w:hAnsi="Times New Roman" w:eastAsia="Times New Roman" w:cs="Times New Roman"/>
          <w:noProof w:val="0"/>
          <w:sz w:val="24"/>
          <w:szCs w:val="24"/>
          <w:lang w:val="pt-BR"/>
        </w:rPr>
        <w:t xml:space="preserve">  “Onde estou?” espera-se que os estudantes consigam transportar os conhecimentos gerados para a sua realidade, facilitando assim a desconstrução da cartografia como uma ideia abstrata e restrita ao contexto escolar. </w:t>
      </w:r>
      <w:r w:rsidRPr="224D01B4" w:rsidR="224D01B4">
        <w:rPr>
          <w:noProof w:val="0"/>
          <w:lang w:val="pt-BR"/>
        </w:rPr>
        <w:t xml:space="preserve"> </w:t>
      </w:r>
    </w:p>
    <w:p w:rsidR="00FD2E20" w:rsidP="6ED32A66" w:rsidRDefault="007E085D" w14:paraId="79BD935E" w14:textId="77777777">
      <w:pPr>
        <w:pStyle w:val="Ttulo2"/>
        <w:spacing w:before="240" w:beforeAutospacing="off" w:after="240" w:afterAutospacing="off"/>
        <w:rPr/>
      </w:pPr>
      <w:proofErr w:type="spellStart"/>
      <w:r w:rsidR="6ED32A66">
        <w:rPr/>
        <w:t>Objetivos</w:t>
      </w:r>
      <w:proofErr w:type="spellEnd"/>
      <w:r w:rsidR="6ED32A66">
        <w:rPr/>
        <w:t>:</w:t>
      </w:r>
    </w:p>
    <w:p w:rsidRPr="00A71196" w:rsidR="00FD2E20" w:rsidP="00A71196" w:rsidRDefault="007E085D" w14:paraId="79BD9360" w14:textId="184D8851">
      <w:pPr>
        <w:pStyle w:val="Corpodetexto"/>
        <w:rPr>
          <w:b/>
          <w:lang w:val="pt-BR"/>
        </w:rPr>
      </w:pPr>
      <w:r w:rsidRPr="00743538">
        <w:rPr>
          <w:b/>
          <w:lang w:val="pt-BR"/>
        </w:rPr>
        <w:t xml:space="preserve">Objetivo geral: </w:t>
      </w:r>
    </w:p>
    <w:p w:rsidRPr="00111EB5" w:rsidR="009E7CC6" w:rsidP="7C4078EF" w:rsidRDefault="00D21C34" w14:paraId="4D8F6C7F" w14:textId="171428FC">
      <w:pPr>
        <w:pStyle w:val="Corpodetexto"/>
        <w:rPr>
          <w:bCs/>
          <w:lang w:val="pt-BR"/>
        </w:rPr>
      </w:pPr>
      <w:r>
        <w:rPr>
          <w:bCs/>
          <w:lang w:val="pt-BR"/>
        </w:rPr>
        <w:t xml:space="preserve">Possibilitar a elaboração </w:t>
      </w:r>
      <w:r w:rsidR="00C27584">
        <w:rPr>
          <w:bCs/>
          <w:lang w:val="pt-BR"/>
        </w:rPr>
        <w:t xml:space="preserve">de conhecimentos específicos sobre os estados brasileiros utilizando a mesa multitoque. </w:t>
      </w:r>
    </w:p>
    <w:p w:rsidRPr="00C551EF" w:rsidR="00637BA8" w:rsidP="00C551EF" w:rsidRDefault="007E085D" w14:paraId="5CDC9D58" w14:textId="7514BDE8">
      <w:pPr>
        <w:pStyle w:val="Corpodetexto"/>
        <w:rPr>
          <w:b/>
          <w:lang w:val="pt-BR"/>
        </w:rPr>
      </w:pPr>
      <w:r w:rsidRPr="001720EB">
        <w:rPr>
          <w:b/>
          <w:lang w:val="pt-BR"/>
        </w:rPr>
        <w:t xml:space="preserve">Objetivos </w:t>
      </w:r>
      <w:r w:rsidR="001003BC">
        <w:rPr>
          <w:b/>
          <w:lang w:val="pt-BR"/>
        </w:rPr>
        <w:t>de aprendizagem</w:t>
      </w:r>
      <w:r w:rsidRPr="001720EB">
        <w:rPr>
          <w:b/>
          <w:lang w:val="pt-BR"/>
        </w:rPr>
        <w:t>:</w:t>
      </w:r>
    </w:p>
    <w:p w:rsidR="00FD2E20" w:rsidP="58DF48B2" w:rsidRDefault="002608E0" w14:paraId="79BD9363" w14:noSpellErr="1" w14:textId="3EDC6883">
      <w:pPr>
        <w:pStyle w:val="PargrafodaLista"/>
        <w:numPr>
          <w:ilvl w:val="0"/>
          <w:numId w:val="10"/>
        </w:numPr>
        <w:spacing w:before="139"/>
        <w:rPr>
          <w:sz w:val="24"/>
          <w:szCs w:val="24"/>
          <w:lang w:val="pt-BR"/>
        </w:rPr>
        <w:pPrChange w:author="Barbara Stefany dos Santos Deodato" w:date="2018-11-04T12:15:00Z" w:id="23">
          <w:pPr>
            <w:pStyle w:val="PargrafodaLista"/>
            <w:numPr>
              <w:numId w:val="10"/>
            </w:numPr>
            <w:tabs>
              <w:tab w:val="left" w:pos="956"/>
            </w:tabs>
            <w:spacing w:before="139"/>
            <w:ind w:left="956" w:hanging="360"/>
          </w:pPr>
        </w:pPrChange>
      </w:pPr>
      <w:del w:author="Marina Müller Silveira" w:date="2018-10-31T15:46:00Z" w:id="24">
        <w:r w:rsidRPr="00B440B6">
          <w:rPr>
            <w:sz w:val="24"/>
            <w:szCs w:val="24"/>
            <w:lang w:val="pt-BR"/>
          </w:rPr>
          <w:delText>I</w:delText>
        </w:r>
      </w:del>
      <w:r w:rsidR="58DF48B2">
        <w:rPr>
          <w:sz w:val="24"/>
          <w:szCs w:val="24"/>
          <w:lang w:val="pt-BR"/>
        </w:rPr>
        <w:t>i</w:t>
      </w:r>
      <w:ins w:author="Amanda Karolyne Rainert" w:date="2018-10-31T20:10:00Z" w:id="25">
        <w:r w:rsidR="00C41CFB">
          <w:rPr>
            <w:sz w:val="24"/>
            <w:szCs w:val="24"/>
            <w:lang w:val="pt-BR"/>
          </w:rPr>
          <w:t>dentificar</w:t>
        </w:r>
        <w:r w:rsidR="00C41CFB">
          <w:rPr>
            <w:sz w:val="24"/>
            <w:szCs w:val="24"/>
            <w:lang w:val="pt-BR"/>
          </w:rPr>
          <w:t xml:space="preserve"> a localização dos estados no mapa do </w:t>
        </w:r>
        <w:r w:rsidR="00C41CFB">
          <w:rPr>
            <w:sz w:val="24"/>
            <w:szCs w:val="24"/>
            <w:lang w:val="pt-BR"/>
          </w:rPr>
          <w:t xml:space="preserve">Brasil</w:t>
        </w:r>
      </w:ins>
      <w:ins w:author="Marina Müller Silveira" w:date="2018-10-31T15:52:00Z" w:id="26">
        <w:del w:author="Amanda Karolyne Rainert" w:date="2018-10-31T20:10:00Z" w:id="27">
          <w:r w:rsidRPr="5B319802" w:rsidDel="00C41CFB" w:rsidR="5B7CB514">
            <w:rPr>
              <w:sz w:val="24"/>
              <w:szCs w:val="24"/>
              <w:lang w:val="pt-BR"/>
              <w:rPrChange w:author="Marina Müller Silveira" w:date="2018-10-31T15:46:00Z" w:id="28">
                <w:rPr/>
              </w:rPrChange>
            </w:rPr>
            <w:delText>I</w:delText>
          </w:r>
        </w:del>
        <w:r w:rsidRPr="5B319802" w:rsidR="5B7CB514">
          <w:rPr>
            <w:sz w:val="24"/>
            <w:szCs w:val="24"/>
            <w:lang w:val="pt-BR"/>
            <w:rPrChange w:author="Marina Müller Silveira" w:date="2018-10-31T15:46:00Z" w:id="29">
              <w:rPr/>
            </w:rPrChange>
          </w:rPr>
          <w:t>;</w:t>
        </w:r>
      </w:ins>
      <w:del w:author="Marina Müller Silveira" w:date="2018-10-31T15:46:00Z" w:id="30">
        <w:r w:rsidRPr="00B440B6">
          <w:rPr>
            <w:sz w:val="24"/>
            <w:szCs w:val="24"/>
            <w:lang w:val="pt-BR"/>
          </w:rPr>
          <w:delText>dentificar a localização dos estados no mapa do Brasil</w:delText>
        </w:r>
      </w:del>
    </w:p>
    <w:p w:rsidR="00FD2E20" w:rsidP="6C94D6F8" w:rsidRDefault="5B319802" w14:paraId="79BD9368" w14:textId="0B15BC90" w14:noSpellErr="1">
      <w:pPr>
        <w:pStyle w:val="PargrafodaLista"/>
        <w:numPr>
          <w:ilvl w:val="0"/>
          <w:numId w:val="10"/>
        </w:numPr>
        <w:tabs>
          <w:tab w:val="left" w:pos="956"/>
        </w:tabs>
        <w:spacing w:before="80"/>
        <w:rPr>
          <w:sz w:val="24"/>
          <w:szCs w:val="24"/>
          <w:lang w:val="pt-BR"/>
        </w:rPr>
      </w:pPr>
      <w:ins w:author="Marina Müller Silveira" w:date="2018-10-31T15:46:00Z" w:id="31">
        <w:r>
          <w:rPr>
            <w:sz w:val="24"/>
            <w:szCs w:val="24"/>
            <w:lang w:val="pt-BR"/>
          </w:rPr>
          <w:t>r</w:t>
        </w:r>
      </w:ins>
      <w:del w:author="Marina Müller Silveira" w:date="2018-10-31T15:46:00Z" w:id="32">
        <w:r w:rsidR="00F90F5B">
          <w:rPr>
            <w:sz w:val="24"/>
            <w:szCs w:val="24"/>
            <w:lang w:val="pt-BR"/>
          </w:rPr>
          <w:delText>R</w:delText>
        </w:r>
      </w:del>
      <w:r w:rsidR="00F90F5B">
        <w:rPr>
          <w:sz w:val="24"/>
          <w:szCs w:val="24"/>
          <w:lang w:val="pt-BR"/>
        </w:rPr>
        <w:t>elacionar o nome do estado ao seu contorno</w:t>
      </w:r>
      <w:r w:rsidR="00307BD1">
        <w:rPr>
          <w:sz w:val="24"/>
          <w:szCs w:val="24"/>
          <w:lang w:val="pt-BR"/>
        </w:rPr>
        <w:t xml:space="preserve"> e localização no mapa;</w:t>
      </w:r>
    </w:p>
    <w:p w:rsidR="00307BD1" w:rsidP="58DF48B2" w:rsidRDefault="5B319802" w14:paraId="4E4E8836" w14:noSpellErr="1" w14:textId="388092E3">
      <w:pPr>
        <w:pStyle w:val="PargrafodaLista"/>
        <w:numPr>
          <w:ilvl w:val="0"/>
          <w:numId w:val="10"/>
        </w:numPr>
        <w:tabs>
          <w:tab w:val="left" w:pos="956"/>
        </w:tabs>
        <w:spacing w:before="80"/>
        <w:rPr>
          <w:sz w:val="24"/>
          <w:szCs w:val="24"/>
          <w:lang w:val="pt-BR"/>
        </w:rPr>
      </w:pPr>
      <w:ins w:author="Marina Müller Silveira" w:date="2018-10-31T15:46:00Z" w:id="33">
        <w:r>
          <w:rPr>
            <w:sz w:val="24"/>
            <w:szCs w:val="24"/>
            <w:lang w:val="pt-BR"/>
          </w:rPr>
          <w:t>i</w:t>
        </w:r>
      </w:ins>
      <w:del w:author="Marina Müller Silveira" w:date="2018-10-31T15:46:00Z" w:id="34">
        <w:r w:rsidR="008F2AA6">
          <w:rPr>
            <w:sz w:val="24"/>
            <w:szCs w:val="24"/>
            <w:lang w:val="pt-BR"/>
          </w:rPr>
          <w:delText>I</w:delText>
        </w:r>
      </w:del>
      <w:r w:rsidR="008F2AA6">
        <w:rPr>
          <w:sz w:val="24"/>
          <w:szCs w:val="24"/>
          <w:lang w:val="pt-BR"/>
        </w:rPr>
        <w:t xml:space="preserve">nteragir com os colegas para </w:t>
      </w:r>
      <w:r w:rsidR="009A116E">
        <w:rPr>
          <w:sz w:val="24"/>
          <w:szCs w:val="24"/>
          <w:lang w:val="pt-BR"/>
        </w:rPr>
        <w:t>que</w:t>
      </w:r>
      <w:r w:rsidR="00595836">
        <w:rPr>
          <w:sz w:val="24"/>
          <w:szCs w:val="24"/>
          <w:lang w:val="pt-BR"/>
        </w:rPr>
        <w:t>,</w:t>
      </w:r>
      <w:r w:rsidR="009A116E">
        <w:rPr>
          <w:sz w:val="24"/>
          <w:szCs w:val="24"/>
          <w:lang w:val="pt-BR"/>
        </w:rPr>
        <w:t xml:space="preserve"> de maneira colaborativa</w:t>
      </w:r>
      <w:r w:rsidR="00595836">
        <w:rPr>
          <w:sz w:val="24"/>
          <w:szCs w:val="24"/>
          <w:lang w:val="pt-BR"/>
        </w:rPr>
        <w:t xml:space="preserve">, </w:t>
      </w:r>
      <w:r w:rsidR="00E46CFB">
        <w:rPr>
          <w:sz w:val="24"/>
          <w:szCs w:val="24"/>
          <w:lang w:val="pt-BR"/>
        </w:rPr>
        <w:t>alcancem um objetivo em comum</w:t>
      </w:r>
      <w:r w:rsidR="58DF48B2">
        <w:rPr>
          <w:sz w:val="24"/>
          <w:szCs w:val="24"/>
          <w:lang w:val="pt-BR"/>
        </w:rPr>
        <w:t>;</w:t>
      </w:r>
    </w:p>
    <w:p w:rsidR="00E46CFB" w:rsidP="6C94D6F8" w:rsidRDefault="0D2905BC" w14:paraId="25C610D7" w14:textId="4912FD4E" w14:noSpellErr="1">
      <w:pPr>
        <w:pStyle w:val="PargrafodaLista"/>
        <w:numPr>
          <w:ilvl w:val="0"/>
          <w:numId w:val="10"/>
        </w:numPr>
        <w:tabs>
          <w:tab w:val="left" w:pos="956"/>
        </w:tabs>
        <w:spacing w:before="80"/>
        <w:rPr>
          <w:sz w:val="24"/>
          <w:szCs w:val="24"/>
          <w:lang w:val="pt-BR"/>
        </w:rPr>
      </w:pPr>
      <w:ins w:author="Marina Müller Silveira" w:date="2018-10-31T15:50:00Z" w:id="35">
        <w:r>
          <w:rPr>
            <w:sz w:val="24"/>
            <w:szCs w:val="24"/>
            <w:lang w:val="pt-BR"/>
          </w:rPr>
          <w:t>c</w:t>
        </w:r>
      </w:ins>
      <w:ins w:author="Marina Müller Silveira" w:date="2018-10-31T15:47:00Z" w:id="36">
        <w:r w:rsidR="5A2CFEDF">
          <w:rPr>
            <w:sz w:val="24"/>
            <w:szCs w:val="24"/>
            <w:lang w:val="pt-BR"/>
          </w:rPr>
          <w:t>ompreender</w:t>
        </w:r>
        <w:r w:rsidR="00CF7EBB">
          <w:rPr>
            <w:sz w:val="24"/>
            <w:szCs w:val="24"/>
            <w:lang w:val="pt-BR"/>
          </w:rPr>
          <w:t xml:space="preserve"> </w:t>
        </w:r>
      </w:ins>
      <w:r w:rsidR="00B261B2">
        <w:rPr>
          <w:sz w:val="24"/>
          <w:szCs w:val="24"/>
          <w:lang w:val="pt-BR"/>
        </w:rPr>
        <w:t xml:space="preserve">as divisões geográficas </w:t>
      </w:r>
      <w:r w:rsidR="003131BB">
        <w:rPr>
          <w:sz w:val="24"/>
          <w:szCs w:val="24"/>
          <w:lang w:val="pt-BR"/>
        </w:rPr>
        <w:t>nas quais a criança está imersa.</w:t>
      </w:r>
    </w:p>
    <w:p w:rsidRPr="00542AD1" w:rsidR="001003BC" w:rsidP="00A22F01" w:rsidRDefault="00E46CFB" w14:paraId="459EF104" w14:textId="33B75155">
      <w:pPr>
        <w:pStyle w:val="Corpodetexto"/>
        <w:rPr>
          <w:lang w:val="pt-BR"/>
        </w:rPr>
      </w:pPr>
      <w:r>
        <w:rPr>
          <w:lang w:val="pt-BR"/>
        </w:rPr>
        <w:t xml:space="preserve"> </w:t>
      </w:r>
    </w:p>
    <w:p w:rsidRPr="00A71196" w:rsidR="00542AD1" w:rsidP="00A71196" w:rsidRDefault="007E085D" w14:paraId="6214E9F7" w14:textId="3A61E2CE">
      <w:pPr>
        <w:pStyle w:val="Ttulo2"/>
      </w:pPr>
      <w:r w:rsidRPr="00542AD1">
        <w:t xml:space="preserve">Público-alvo: </w:t>
      </w:r>
    </w:p>
    <w:p w:rsidRPr="00743538" w:rsidR="009E7CC6" w:rsidP="224D01B4" w:rsidRDefault="009E7CC6" w14:paraId="7057F589" w14:noSpellErr="1" w14:textId="4D210329">
      <w:pPr>
        <w:pStyle w:val="Corpodetexto"/>
        <w:rPr>
          <w:lang w:val="pt-BR"/>
        </w:rPr>
      </w:pPr>
      <w:r w:rsidRPr="224D01B4" w:rsidR="224D01B4">
        <w:rPr>
          <w:lang w:val="pt-BR"/>
        </w:rPr>
        <w:t>Alunos do 5º ano do ensino fundamental. O grupo foi escolhido após uma análise da Base Nacional Comum Curricular e das Diretrizes Curriculares Municipais de Blumenau para a educação básica.</w:t>
      </w:r>
    </w:p>
    <w:p w:rsidR="0001486F" w:rsidP="224D01B4" w:rsidRDefault="1F24451C" w14:paraId="4623B9C4" w14:textId="77269C64" w14:noSpellErr="1">
      <w:pPr>
        <w:pStyle w:val="Ttulo1"/>
        <w:spacing w:before="240" w:beforeAutospacing="off" w:after="240" w:afterAutospacing="off"/>
        <w:rPr/>
      </w:pPr>
      <w:r w:rsidR="224D01B4">
        <w:rPr/>
        <w:t>FUNDAMENTAÇÃO TEÓRICA</w:t>
      </w:r>
    </w:p>
    <w:p w:rsidRPr="007B1CD1" w:rsidR="1F24451C" w:rsidP="224D01B4" w:rsidRDefault="1F24451C" w14:textId="79136A25" w14:noSpellErr="1" w14:paraId="54591796">
      <w:pPr>
        <w:spacing w:line="360" w:lineRule="auto"/>
        <w:jc w:val="both"/>
        <w:rPr>
          <w:lang w:val="pt-BR"/>
        </w:rPr>
      </w:pPr>
      <w:r w:rsidRPr="1F24451C">
        <w:rPr>
          <w:sz w:val="24"/>
          <w:szCs w:val="24"/>
          <w:lang w:val="pt-BR"/>
        </w:rPr>
        <w:t xml:space="preserve">            Houve um tempo em que as crianças entravam na escola sem saber o que era celular ou computador. Sem nem imaginar que um dia teriam acesso </w:t>
      </w:r>
      <w:del w:author="Mauricio Capobianco Lopes" w:date="2018-10-31T10:52:00Z" w:id="37">
        <w:r w:rsidRPr="1F24451C" w:rsidDel="00AA2BB1">
          <w:rPr>
            <w:sz w:val="24"/>
            <w:szCs w:val="24"/>
            <w:lang w:val="pt-BR"/>
          </w:rPr>
          <w:delText>a</w:delText>
        </w:r>
      </w:del>
      <w:ins w:author="Mauricio Capobianco Lopes" w:date="2018-10-31T10:52:00Z" w:id="38">
        <w:r w:rsidRPr="1F24451C" w:rsidR="00AA2BB1">
          <w:rPr>
            <w:sz w:val="24"/>
            <w:szCs w:val="24"/>
            <w:lang w:val="pt-BR"/>
          </w:rPr>
          <w:t>à</w:t>
        </w:r>
      </w:ins>
      <w:r w:rsidRPr="1F24451C">
        <w:rPr>
          <w:sz w:val="24"/>
          <w:szCs w:val="24"/>
          <w:lang w:val="pt-BR"/>
        </w:rPr>
        <w:t xml:space="preserve"> internet e até mesmo diariamente. </w:t>
      </w:r>
      <w:ins w:author="Marina Müller Silveira" w:date="2018-10-31T16:10:00Z" w:id="39">
        <w:r w:rsidRPr="1F24451C" w:rsidR="242CA31F">
          <w:rPr>
            <w:sz w:val="24"/>
            <w:szCs w:val="24"/>
            <w:lang w:val="pt-BR"/>
          </w:rPr>
          <w:t>C</w:t>
        </w:r>
      </w:ins>
      <w:del w:author="Marina Müller Silveira" w:date="2018-10-31T16:10:00Z" w:id="40">
        <w:r w:rsidRPr="1F24451C" w:rsidDel="242CA31F">
          <w:rPr>
            <w:sz w:val="24"/>
            <w:szCs w:val="24"/>
            <w:lang w:val="pt-BR"/>
          </w:rPr>
          <w:delText xml:space="preserve">as </w:delText>
        </w:r>
        <w:r w:rsidRPr="1F24451C">
          <w:rPr>
            <w:sz w:val="24"/>
            <w:szCs w:val="24"/>
            <w:lang w:val="pt-BR"/>
          </w:rPr>
          <w:delText>c</w:delText>
        </w:r>
      </w:del>
      <w:r w:rsidRPr="1F24451C">
        <w:rPr>
          <w:sz w:val="24"/>
          <w:szCs w:val="24"/>
          <w:lang w:val="pt-BR"/>
        </w:rPr>
        <w:t xml:space="preserve">om o passar dos anos as tecnologias foram evoluindo, o mundo foi se modificando e as inovações tecnológicas entraram na vida das pessoas para ficar. As crianças que nasceram neste ano, 2018, vão crescer rodeadas por celulares e televisões, mesmo que seu acesso a isso seja restrito.    </w:t>
      </w:r>
    </w:p>
    <w:p w:rsidRPr="007B1CD1" w:rsidR="1F24451C" w:rsidP="224D01B4" w:rsidRDefault="1F24451C" w14:paraId="1A7C4B59" w14:noSpellErr="1" w14:textId="7062CDBD">
      <w:pPr>
        <w:spacing w:line="360" w:lineRule="auto"/>
        <w:ind w:firstLine="720"/>
        <w:jc w:val="both"/>
        <w:rPr>
          <w:lang w:val="pt-BR"/>
        </w:rPr>
      </w:pPr>
      <w:r w:rsidRPr="224D01B4" w:rsidR="224D01B4">
        <w:rPr>
          <w:sz w:val="24"/>
          <w:szCs w:val="24"/>
          <w:lang w:val="pt-BR"/>
        </w:rPr>
        <w:t xml:space="preserve">É impossível, então, pensar em uma escola que continue utilizando apenas a maneira “tradicional” de ensino e ignore toda a evolução tecnológica que vem ocorrendo nas últimas décadas.  </w:t>
      </w:r>
    </w:p>
    <w:p w:rsidRPr="007B1CD1" w:rsidR="1F24451C" w:rsidP="6C94D6F8" w:rsidRDefault="4B5243DB" w14:paraId="7EE85E87" w14:textId="3BF32539">
      <w:pPr>
        <w:spacing w:line="360" w:lineRule="auto"/>
        <w:ind w:firstLine="720"/>
        <w:jc w:val="both"/>
      </w:pPr>
      <w:r w:rsidRPr="6C94D6F8" w:rsidR="6C94D6F8">
        <w:rPr>
          <w:rFonts w:ascii="Times New Roman" w:hAnsi="Times New Roman" w:eastAsia="Times New Roman" w:cs="Times New Roman"/>
          <w:noProof w:val="0"/>
          <w:sz w:val="24"/>
          <w:szCs w:val="24"/>
          <w:lang w:val="pt-BR"/>
        </w:rPr>
        <w:t xml:space="preserve">A autora Marilda </w:t>
      </w:r>
      <w:proofErr w:type="spellStart"/>
      <w:r w:rsidRPr="6C94D6F8" w:rsidR="6C94D6F8">
        <w:rPr>
          <w:rFonts w:ascii="Times New Roman" w:hAnsi="Times New Roman" w:eastAsia="Times New Roman" w:cs="Times New Roman"/>
          <w:noProof w:val="0"/>
          <w:sz w:val="24"/>
          <w:szCs w:val="24"/>
          <w:lang w:val="pt-BR"/>
        </w:rPr>
        <w:t>Behrens</w:t>
      </w:r>
      <w:proofErr w:type="spellEnd"/>
      <w:r w:rsidRPr="6C94D6F8" w:rsidR="6C94D6F8">
        <w:rPr>
          <w:rFonts w:ascii="Times New Roman" w:hAnsi="Times New Roman" w:eastAsia="Times New Roman" w:cs="Times New Roman"/>
          <w:noProof w:val="0"/>
          <w:sz w:val="24"/>
          <w:szCs w:val="24"/>
          <w:lang w:val="pt-BR"/>
        </w:rPr>
        <w:t xml:space="preserve"> (2013) faz uma reflexão acerca das mudanças que ocorreram no mundo nas últimas décadas, especialmente com relação à tecnologia e constata que:</w:t>
      </w:r>
    </w:p>
    <w:p w:rsidRPr="007B1CD1" w:rsidR="1F24451C" w:rsidP="6C94D6F8" w:rsidRDefault="4B5243DB" w14:noSpellErr="1" w14:paraId="38DECE80" w14:textId="530B559F">
      <w:pPr>
        <w:spacing w:line="360" w:lineRule="auto"/>
        <w:ind w:left="2268"/>
        <w:jc w:val="both"/>
      </w:pPr>
      <w:r w:rsidRPr="6C94D6F8" w:rsidR="6C94D6F8">
        <w:rPr>
          <w:rFonts w:ascii="Times New Roman" w:hAnsi="Times New Roman" w:eastAsia="Times New Roman" w:cs="Times New Roman"/>
          <w:noProof w:val="0"/>
          <w:sz w:val="20"/>
          <w:szCs w:val="20"/>
          <w:lang w:val="pt-BR"/>
        </w:rPr>
        <w:t xml:space="preserve">O acesso ao conhecimento e, em especial, à rede informatizada desafia o docente a buscar nova metodologia para atender às exigências da sociedade. Em face da nova realidade, o professor deverá ultrapassar seu papel autoritário, de dono da verdade, para se tornar um investigador, um pesquisador do conhecimento crítico e reflexivo. O docente inovador precisa ser criativo, articulador e, principalmente, parceiro de seus alunos no processo de aprendizagem (p.77). </w:t>
      </w:r>
    </w:p>
    <w:p w:rsidRPr="007B1CD1" w:rsidR="1F24451C" w:rsidP="6C94D6F8" w:rsidRDefault="4B5243DB" w14:noSpellErr="1" w14:paraId="06132748" w14:textId="1E58A118">
      <w:pPr>
        <w:pStyle w:val="Normal"/>
        <w:spacing w:line="360" w:lineRule="auto"/>
        <w:ind w:firstLine="720"/>
        <w:jc w:val="both"/>
        <w:rPr>
          <w:lang w:val="pt-BR"/>
        </w:rPr>
      </w:pPr>
      <w:r w:rsidRPr="6C94D6F8" w:rsidR="6C94D6F8">
        <w:rPr>
          <w:sz w:val="24"/>
          <w:szCs w:val="24"/>
          <w:lang w:val="pt-BR"/>
        </w:rPr>
        <w:t>Entretanto, n</w:t>
      </w:r>
      <w:r w:rsidRPr="6C94D6F8" w:rsidR="6C94D6F8">
        <w:rPr>
          <w:sz w:val="24"/>
          <w:szCs w:val="24"/>
          <w:lang w:val="pt-BR"/>
        </w:rPr>
        <w:t xml:space="preserve">ota-se que ainda possa existir resistência por parte de muitos professores e isso provavelmente se deve ao fato de eles serem imigrantes digitais, ao contrário de seus alunos, que são nativos. “Os </w:t>
      </w:r>
      <w:r w:rsidRPr="6C94D6F8" w:rsidR="6C94D6F8">
        <w:rPr>
          <w:i w:val="1"/>
          <w:iCs w:val="1"/>
          <w:sz w:val="24"/>
          <w:szCs w:val="24"/>
          <w:lang w:val="pt-BR"/>
        </w:rPr>
        <w:t xml:space="preserve">nativos digitais </w:t>
      </w:r>
      <w:r w:rsidRPr="6C94D6F8" w:rsidR="6C94D6F8">
        <w:rPr>
          <w:sz w:val="24"/>
          <w:szCs w:val="24"/>
          <w:lang w:val="pt-BR"/>
        </w:rPr>
        <w:t xml:space="preserve">são aqueles que já nasceram e cresceram na era da tecnologia, enquanto os </w:t>
      </w:r>
      <w:r w:rsidRPr="6C94D6F8" w:rsidR="6C94D6F8">
        <w:rPr>
          <w:i w:val="1"/>
          <w:iCs w:val="1"/>
          <w:sz w:val="24"/>
          <w:szCs w:val="24"/>
          <w:lang w:val="pt-BR"/>
        </w:rPr>
        <w:t>imigrantes digitais</w:t>
      </w:r>
      <w:r w:rsidRPr="6C94D6F8" w:rsidR="6C94D6F8">
        <w:rPr>
          <w:sz w:val="24"/>
          <w:szCs w:val="24"/>
          <w:lang w:val="pt-BR"/>
        </w:rPr>
        <w:t xml:space="preserve"> nasceram na era analógica, tendo migrado para o mundo digital somente durante a vida adulta” (MÁTTAR, 2010, p.10).           </w:t>
      </w:r>
    </w:p>
    <w:p w:rsidRPr="007B1CD1" w:rsidR="1F24451C" w:rsidP="6C94D6F8" w:rsidRDefault="4B5243DB" w14:paraId="4652BD33" w14:noSpellErr="1" w14:textId="36A00BF2">
      <w:pPr>
        <w:spacing w:line="360" w:lineRule="auto"/>
        <w:ind w:firstLine="720"/>
        <w:jc w:val="both"/>
        <w:rPr>
          <w:lang w:val="pt-BR"/>
        </w:rPr>
      </w:pPr>
      <w:r w:rsidRPr="6C94D6F8" w:rsidR="6C94D6F8">
        <w:rPr>
          <w:sz w:val="24"/>
          <w:szCs w:val="24"/>
          <w:lang w:val="pt-BR"/>
        </w:rPr>
        <w:t>É natural que haja uma divergência de pensamento entre os nativos e os imigrantes digitais, mas não se pode negar o fato de que a tecnologia está cada vez mais presente e de que os estudantes têm acesso a muitas informações que os imigrantes não tinham quando eram da mesma idade. Máttar (2010) faz uma relação das diferenças mais evidentes entre os nativos e os imigrantes digitais, que pode ser conferida no quadro 1:</w:t>
      </w:r>
    </w:p>
    <w:p w:rsidRPr="007B1CD1" w:rsidR="1F24451C" w:rsidP="6ED32A66" w:rsidRDefault="1F24451C" w14:paraId="7CCC60A4" w14:textId="35E46C90" w14:noSpellErr="1">
      <w:pPr>
        <w:spacing w:before="240"/>
        <w:ind w:left="0"/>
        <w:jc w:val="center"/>
        <w:rPr>
          <w:lang w:val="pt-BR"/>
        </w:rPr>
      </w:pPr>
      <w:r w:rsidRPr="6ED32A66" w:rsidR="6ED32A66">
        <w:rPr>
          <w:b w:val="1"/>
          <w:bCs w:val="1"/>
          <w:sz w:val="24"/>
          <w:szCs w:val="24"/>
          <w:lang w:val="pt-BR"/>
        </w:rPr>
        <w:t>Quadro 1</w:t>
      </w:r>
      <w:r w:rsidRPr="6ED32A66" w:rsidR="6ED32A66">
        <w:rPr>
          <w:sz w:val="24"/>
          <w:szCs w:val="24"/>
          <w:lang w:val="pt-BR"/>
        </w:rPr>
        <w:t xml:space="preserve"> – As diferenças de nativos e imigrantes digitais</w:t>
      </w:r>
    </w:p>
    <w:tbl>
      <w:tblPr>
        <w:tblStyle w:val="Tabelacomgrade"/>
        <w:tblW w:w="0" w:type="auto"/>
        <w:jc w:val="center"/>
        <w:tblInd w:w="0" w:type="dxa"/>
        <w:tblLayout w:type="fixed"/>
        <w:tblLook w:val="06A0" w:firstRow="1" w:lastRow="0" w:firstColumn="1" w:lastColumn="0" w:noHBand="1" w:noVBand="1"/>
        <w:tblPrChange w:author="Marina Müller Silveira" w:date="2018-11-01T01:26:00Z" w:id="41">
          <w:tblPr>
            <w:tblStyle w:val="Tabelacomgrade"/>
            <w:tblW w:w="0" w:type="auto"/>
            <w:tblLayout w:type="fixed"/>
            <w:tblLook w:val="06A0" w:firstRow="1" w:lastRow="0" w:firstColumn="1" w:lastColumn="0" w:noHBand="1" w:noVBand="1"/>
          </w:tblPr>
        </w:tblPrChange>
      </w:tblPr>
      <w:tblGrid>
        <w:tblGridChange w:id="42">
          <w:tblGrid>
            <w:gridCol w:w="4745"/>
            <w:gridCol w:w="4275"/>
          </w:tblGrid>
        </w:tblGridChange>
        <w:gridCol w:w="4745"/>
        <w:gridCol w:w="4275"/>
      </w:tblGrid>
      <w:tr w:rsidR="1F24451C" w:rsidTr="6ED32A66" w14:paraId="648FC429" w14:textId="77777777">
        <w:tc>
          <w:tcPr>
            <w:tcW w:w="4745" w:type="dxa"/>
            <w:tcMar/>
            <w:vAlign w:val="center"/>
            <w:tcPrChange w:author="Marina Müller Silveira" w:date="2018-11-01T01:26:00Z" w:id="43">
              <w:tcPr>
                <w:tcW w:w="4745" w:type="dxa"/>
                <w:vAlign w:val="center"/>
              </w:tcPr>
            </w:tcPrChange>
          </w:tcPr>
          <w:p w:rsidR="1F24451C" w:rsidP="6ED32A66" w:rsidRDefault="1F24451C" w14:paraId="4A7C5008" w14:textId="08675733">
            <w:pPr>
              <w:jc w:val="left"/>
              <w:pPrChange w:author="Marina Müller Silveira" w:date="2018-11-01T01:26:00Z" w:id="44">
                <w:pPr>
                  <w:jc w:val="center"/>
                </w:pPr>
              </w:pPrChange>
            </w:pPr>
            <w:proofErr w:type="spellStart"/>
            <w:r w:rsidRPr="6ED32A66" w:rsidR="6ED32A66">
              <w:rPr>
                <w:b w:val="1"/>
                <w:bCs w:val="1"/>
                <w:sz w:val="24"/>
                <w:szCs w:val="24"/>
              </w:rPr>
              <w:t>Nativos</w:t>
            </w:r>
            <w:proofErr w:type="spellEnd"/>
            <w:r w:rsidRPr="6ED32A66" w:rsidR="6ED32A66">
              <w:rPr>
                <w:b w:val="1"/>
                <w:bCs w:val="1"/>
                <w:sz w:val="24"/>
                <w:szCs w:val="24"/>
              </w:rPr>
              <w:t xml:space="preserve"> </w:t>
            </w:r>
            <w:proofErr w:type="spellStart"/>
            <w:r w:rsidRPr="6ED32A66" w:rsidR="6ED32A66">
              <w:rPr>
                <w:b w:val="1"/>
                <w:bCs w:val="1"/>
                <w:sz w:val="24"/>
                <w:szCs w:val="24"/>
              </w:rPr>
              <w:t>digitais</w:t>
            </w:r>
            <w:proofErr w:type="spellEnd"/>
          </w:p>
        </w:tc>
        <w:tc>
          <w:tcPr>
            <w:tcW w:w="4275" w:type="dxa"/>
            <w:tcMar/>
            <w:vAlign w:val="center"/>
            <w:tcPrChange w:author="Marina Müller Silveira" w:date="2018-11-01T01:26:00Z" w:id="45">
              <w:tcPr>
                <w:tcW w:w="4275" w:type="dxa"/>
                <w:vAlign w:val="center"/>
              </w:tcPr>
            </w:tcPrChange>
          </w:tcPr>
          <w:p w:rsidR="1F24451C" w:rsidRDefault="1F24451C" w14:paraId="373F18A1" w14:textId="5FF77499">
            <w:pPr>
              <w:pPrChange w:author="Marina Müller Silveira" w:date="2018-11-01T01:26:00Z" w:id="46">
                <w:pPr>
                  <w:jc w:val="center"/>
                </w:pPr>
              </w:pPrChange>
            </w:pPr>
            <w:proofErr w:type="spellStart"/>
            <w:r w:rsidRPr="1F24451C">
              <w:rPr>
                <w:b/>
                <w:bCs/>
                <w:sz w:val="24"/>
                <w:szCs w:val="24"/>
              </w:rPr>
              <w:t>Imigrantes</w:t>
            </w:r>
            <w:proofErr w:type="spellEnd"/>
            <w:r w:rsidRPr="1F24451C">
              <w:rPr>
                <w:b/>
                <w:bCs/>
                <w:sz w:val="24"/>
                <w:szCs w:val="24"/>
              </w:rPr>
              <w:t xml:space="preserve"> </w:t>
            </w:r>
            <w:proofErr w:type="spellStart"/>
            <w:r w:rsidRPr="1F24451C">
              <w:rPr>
                <w:b/>
                <w:bCs/>
                <w:sz w:val="24"/>
                <w:szCs w:val="24"/>
              </w:rPr>
              <w:t>digitais</w:t>
            </w:r>
            <w:proofErr w:type="spellEnd"/>
          </w:p>
        </w:tc>
      </w:tr>
      <w:tr w:rsidR="1F24451C" w:rsidTr="6ED32A66" w14:paraId="23EEA1A7" w14:textId="77777777">
        <w:tc>
          <w:tcPr>
            <w:tcW w:w="4745" w:type="dxa"/>
            <w:tcMar/>
            <w:vAlign w:val="center"/>
            <w:tcPrChange w:author="Marina Müller Silveira" w:date="2018-11-01T01:26:00Z" w:id="47">
              <w:tcPr>
                <w:tcW w:w="4745" w:type="dxa"/>
                <w:vAlign w:val="center"/>
              </w:tcPr>
            </w:tcPrChange>
          </w:tcPr>
          <w:p w:rsidR="1F24451C" w:rsidRDefault="1F24451C" w14:paraId="7EEBCF07" w14:textId="4966FE87">
            <w:pPr>
              <w:pPrChange w:author="Marina Müller Silveira" w:date="2018-11-01T01:26:00Z" w:id="48">
                <w:pPr>
                  <w:jc w:val="center"/>
                </w:pPr>
              </w:pPrChange>
            </w:pPr>
            <w:proofErr w:type="spellStart"/>
            <w:r w:rsidRPr="1F24451C">
              <w:rPr>
                <w:sz w:val="24"/>
                <w:szCs w:val="24"/>
              </w:rPr>
              <w:t>Preferem</w:t>
            </w:r>
            <w:proofErr w:type="spellEnd"/>
            <w:r w:rsidRPr="1F24451C">
              <w:rPr>
                <w:sz w:val="24"/>
                <w:szCs w:val="24"/>
              </w:rPr>
              <w:t xml:space="preserve"> imagens a </w:t>
            </w:r>
            <w:proofErr w:type="spellStart"/>
            <w:r w:rsidRPr="1F24451C">
              <w:rPr>
                <w:sz w:val="24"/>
                <w:szCs w:val="24"/>
              </w:rPr>
              <w:t>textos</w:t>
            </w:r>
            <w:proofErr w:type="spellEnd"/>
          </w:p>
        </w:tc>
        <w:tc>
          <w:tcPr>
            <w:tcW w:w="4275" w:type="dxa"/>
            <w:tcMar/>
            <w:vAlign w:val="center"/>
            <w:tcPrChange w:author="Marina Müller Silveira" w:date="2018-11-01T01:26:00Z" w:id="49">
              <w:tcPr>
                <w:tcW w:w="4275" w:type="dxa"/>
                <w:vAlign w:val="center"/>
              </w:tcPr>
            </w:tcPrChange>
          </w:tcPr>
          <w:p w:rsidR="1F24451C" w:rsidRDefault="1F24451C" w14:paraId="36795684" w14:textId="313A3C86">
            <w:pPr>
              <w:pPrChange w:author="Marina Müller Silveira" w:date="2018-11-01T01:26:00Z" w:id="50">
                <w:pPr>
                  <w:jc w:val="center"/>
                </w:pPr>
              </w:pPrChange>
            </w:pPr>
            <w:proofErr w:type="spellStart"/>
            <w:r w:rsidRPr="1F24451C">
              <w:rPr>
                <w:sz w:val="24"/>
                <w:szCs w:val="24"/>
              </w:rPr>
              <w:t>Preferem</w:t>
            </w:r>
            <w:proofErr w:type="spellEnd"/>
            <w:r w:rsidRPr="1F24451C">
              <w:rPr>
                <w:sz w:val="24"/>
                <w:szCs w:val="24"/>
              </w:rPr>
              <w:t xml:space="preserve"> </w:t>
            </w:r>
            <w:proofErr w:type="spellStart"/>
            <w:r w:rsidRPr="1F24451C">
              <w:rPr>
                <w:sz w:val="24"/>
                <w:szCs w:val="24"/>
              </w:rPr>
              <w:t>textos</w:t>
            </w:r>
            <w:proofErr w:type="spellEnd"/>
            <w:r w:rsidRPr="1F24451C">
              <w:rPr>
                <w:sz w:val="24"/>
                <w:szCs w:val="24"/>
              </w:rPr>
              <w:t xml:space="preserve"> a </w:t>
            </w:r>
            <w:proofErr w:type="gramStart"/>
            <w:r w:rsidRPr="1F24451C">
              <w:rPr>
                <w:sz w:val="24"/>
                <w:szCs w:val="24"/>
              </w:rPr>
              <w:t>imagens</w:t>
            </w:r>
            <w:proofErr w:type="gramEnd"/>
          </w:p>
        </w:tc>
      </w:tr>
      <w:tr w:rsidRPr="00BF0CCA" w:rsidR="1F24451C" w:rsidTr="6ED32A66" w14:paraId="4CDF73D7" w14:textId="77777777">
        <w:tc>
          <w:tcPr>
            <w:tcW w:w="4745" w:type="dxa"/>
            <w:tcMar/>
            <w:vAlign w:val="center"/>
            <w:tcPrChange w:author="Marina Müller Silveira" w:date="2018-11-01T01:26:00Z" w:id="51">
              <w:tcPr>
                <w:tcW w:w="4745" w:type="dxa"/>
                <w:vAlign w:val="center"/>
              </w:tcPr>
            </w:tcPrChange>
          </w:tcPr>
          <w:p w:rsidRPr="007B1CD1" w:rsidR="1F24451C" w:rsidRDefault="1F24451C" w14:paraId="75EC967C" w14:textId="0D8072B4">
            <w:pPr>
              <w:rPr>
                <w:lang w:val="pt-BR"/>
              </w:rPr>
              <w:pPrChange w:author="Marina Müller Silveira" w:date="2018-11-01T01:26:00Z" w:id="52">
                <w:pPr>
                  <w:jc w:val="center"/>
                </w:pPr>
              </w:pPrChange>
            </w:pPr>
            <w:r w:rsidRPr="007B1CD1">
              <w:rPr>
                <w:sz w:val="24"/>
                <w:szCs w:val="24"/>
                <w:lang w:val="pt-BR"/>
              </w:rPr>
              <w:t>Estão acostumados com informações muito rápidas</w:t>
            </w:r>
          </w:p>
        </w:tc>
        <w:tc>
          <w:tcPr>
            <w:tcW w:w="4275" w:type="dxa"/>
            <w:tcMar/>
            <w:vAlign w:val="center"/>
            <w:tcPrChange w:author="Marina Müller Silveira" w:date="2018-11-01T01:26:00Z" w:id="53">
              <w:tcPr>
                <w:tcW w:w="4275" w:type="dxa"/>
                <w:vAlign w:val="center"/>
              </w:tcPr>
            </w:tcPrChange>
          </w:tcPr>
          <w:p w:rsidRPr="007B1CD1" w:rsidR="1F24451C" w:rsidRDefault="1F24451C" w14:paraId="789DFF56" w14:textId="252D23C1">
            <w:pPr>
              <w:rPr>
                <w:lang w:val="pt-BR"/>
              </w:rPr>
              <w:pPrChange w:author="Marina Müller Silveira" w:date="2018-11-01T01:26:00Z" w:id="54">
                <w:pPr>
                  <w:jc w:val="center"/>
                </w:pPr>
              </w:pPrChange>
            </w:pPr>
            <w:r w:rsidRPr="007B1CD1">
              <w:rPr>
                <w:sz w:val="24"/>
                <w:szCs w:val="24"/>
                <w:lang w:val="pt-BR"/>
              </w:rPr>
              <w:t>Não estão acostumados com a facilidade de acesso a tantas informações</w:t>
            </w:r>
          </w:p>
        </w:tc>
      </w:tr>
      <w:tr w:rsidRPr="00BF0CCA" w:rsidR="1F24451C" w:rsidTr="6ED32A66" w14:paraId="2628F3FF" w14:textId="77777777">
        <w:tc>
          <w:tcPr>
            <w:tcW w:w="4745" w:type="dxa"/>
            <w:tcMar/>
            <w:vAlign w:val="center"/>
            <w:tcPrChange w:author="Marina Müller Silveira" w:date="2018-11-01T01:26:00Z" w:id="55">
              <w:tcPr>
                <w:tcW w:w="4745" w:type="dxa"/>
                <w:vAlign w:val="center"/>
              </w:tcPr>
            </w:tcPrChange>
          </w:tcPr>
          <w:p w:rsidRPr="007B1CD1" w:rsidR="1F24451C" w:rsidRDefault="1F24451C" w14:paraId="4D3DF7B0" w14:textId="7266F4D4">
            <w:pPr>
              <w:rPr>
                <w:lang w:val="pt-BR"/>
              </w:rPr>
              <w:pPrChange w:author="Marina Müller Silveira" w:date="2018-11-01T01:26:00Z" w:id="56">
                <w:pPr>
                  <w:jc w:val="center"/>
                </w:pPr>
              </w:pPrChange>
            </w:pPr>
            <w:r w:rsidRPr="007B1CD1">
              <w:rPr>
                <w:sz w:val="24"/>
                <w:szCs w:val="24"/>
                <w:lang w:val="pt-BR"/>
              </w:rPr>
              <w:t>As informações são recebidas e coletadas de maneira aleatória</w:t>
            </w:r>
          </w:p>
        </w:tc>
        <w:tc>
          <w:tcPr>
            <w:tcW w:w="4275" w:type="dxa"/>
            <w:tcMar/>
            <w:vAlign w:val="center"/>
            <w:tcPrChange w:author="Marina Müller Silveira" w:date="2018-11-01T01:26:00Z" w:id="57">
              <w:tcPr>
                <w:tcW w:w="4275" w:type="dxa"/>
                <w:vAlign w:val="center"/>
              </w:tcPr>
            </w:tcPrChange>
          </w:tcPr>
          <w:p w:rsidRPr="007B1CD1" w:rsidR="1F24451C" w:rsidRDefault="1F24451C" w14:paraId="40D83F31" w14:textId="51BEFF6B">
            <w:pPr>
              <w:rPr>
                <w:lang w:val="pt-BR"/>
              </w:rPr>
              <w:pPrChange w:author="Marina Müller Silveira" w:date="2018-11-01T01:26:00Z" w:id="58">
                <w:pPr>
                  <w:jc w:val="center"/>
                </w:pPr>
              </w:pPrChange>
            </w:pPr>
            <w:r w:rsidRPr="007B1CD1">
              <w:rPr>
                <w:sz w:val="24"/>
                <w:szCs w:val="24"/>
                <w:lang w:val="pt-BR"/>
              </w:rPr>
              <w:t>Gostam das informações bem organizadas</w:t>
            </w:r>
          </w:p>
        </w:tc>
      </w:tr>
      <w:tr w:rsidRPr="00BF0CCA" w:rsidR="1F24451C" w:rsidTr="6ED32A66" w14:paraId="1335BE6D" w14:textId="77777777">
        <w:tc>
          <w:tcPr>
            <w:tcW w:w="4745" w:type="dxa"/>
            <w:tcMar/>
            <w:vAlign w:val="center"/>
            <w:tcPrChange w:author="Marina Müller Silveira" w:date="2018-11-01T01:26:00Z" w:id="59">
              <w:tcPr>
                <w:tcW w:w="4745" w:type="dxa"/>
                <w:vAlign w:val="center"/>
              </w:tcPr>
            </w:tcPrChange>
          </w:tcPr>
          <w:p w:rsidR="1F24451C" w:rsidRDefault="1F24451C" w14:paraId="13CF629C" w14:textId="3192224B">
            <w:pPr>
              <w:pPrChange w:author="Marina Müller Silveira" w:date="2018-11-01T01:26:00Z" w:id="60">
                <w:pPr>
                  <w:jc w:val="center"/>
                </w:pPr>
              </w:pPrChange>
            </w:pPr>
            <w:r w:rsidRPr="1F24451C">
              <w:rPr>
                <w:sz w:val="24"/>
                <w:szCs w:val="24"/>
              </w:rPr>
              <w:t xml:space="preserve">São </w:t>
            </w:r>
            <w:proofErr w:type="spellStart"/>
            <w:r w:rsidRPr="1F24451C">
              <w:rPr>
                <w:sz w:val="24"/>
                <w:szCs w:val="24"/>
              </w:rPr>
              <w:t>multitarefas</w:t>
            </w:r>
            <w:proofErr w:type="spellEnd"/>
          </w:p>
        </w:tc>
        <w:tc>
          <w:tcPr>
            <w:tcW w:w="4275" w:type="dxa"/>
            <w:tcMar/>
            <w:vAlign w:val="center"/>
            <w:tcPrChange w:author="Marina Müller Silveira" w:date="2018-11-01T01:26:00Z" w:id="61">
              <w:tcPr>
                <w:tcW w:w="4275" w:type="dxa"/>
                <w:vAlign w:val="center"/>
              </w:tcPr>
            </w:tcPrChange>
          </w:tcPr>
          <w:p w:rsidRPr="007B1CD1" w:rsidR="1F24451C" w:rsidRDefault="1F24451C" w14:paraId="1E5387EC" w14:textId="7CB2E899">
            <w:pPr>
              <w:rPr>
                <w:lang w:val="pt-BR"/>
              </w:rPr>
              <w:pPrChange w:author="Marina Müller Silveira" w:date="2018-11-01T01:26:00Z" w:id="62">
                <w:pPr>
                  <w:jc w:val="center"/>
                </w:pPr>
              </w:pPrChange>
            </w:pPr>
            <w:r w:rsidRPr="007B1CD1">
              <w:rPr>
                <w:sz w:val="24"/>
                <w:szCs w:val="24"/>
                <w:lang w:val="pt-BR"/>
              </w:rPr>
              <w:t>Estão acostumados a fazer uma coisa por vez</w:t>
            </w:r>
          </w:p>
        </w:tc>
      </w:tr>
    </w:tbl>
    <w:p w:rsidRPr="007B1CD1" w:rsidR="1F24451C" w:rsidP="6ED32A66" w:rsidRDefault="4B5243DB" w14:paraId="60801169" w14:textId="106590CB">
      <w:pPr>
        <w:jc w:val="both"/>
        <w:rPr>
          <w:lang w:val="pt-BR"/>
        </w:rPr>
        <w:pPrChange w:author="Barbara Stefany dos Santos Deodato" w:date="2018-11-04T12:15:00Z" w:id="63">
          <w:pPr>
            <w:ind w:left="1276"/>
          </w:pPr>
        </w:pPrChange>
      </w:pPr>
      <w:commentRangeStart w:id="64"/>
      <w:r w:rsidRPr="6ED32A66" w:rsidR="6ED32A66">
        <w:rPr>
          <w:b w:val="1"/>
          <w:bCs w:val="1"/>
          <w:sz w:val="20"/>
          <w:szCs w:val="20"/>
          <w:lang w:val="pt-BR"/>
        </w:rPr>
        <w:t xml:space="preserve">   </w:t>
      </w:r>
      <w:r w:rsidRPr="6ED32A66" w:rsidR="6ED32A66">
        <w:rPr>
          <w:b w:val="1"/>
          <w:bCs w:val="1"/>
          <w:sz w:val="20"/>
          <w:szCs w:val="20"/>
          <w:lang w:val="pt-BR"/>
        </w:rPr>
        <w:t>Fonte</w:t>
      </w:r>
      <w:commentRangeEnd w:id="64"/>
      <w:r>
        <w:rPr>
          <w:rStyle w:val="CommentReference"/>
        </w:rPr>
        <w:commentReference w:id="64"/>
      </w:r>
      <w:r w:rsidRPr="6ED32A66" w:rsidR="6ED32A66">
        <w:rPr>
          <w:b w:val="1"/>
          <w:bCs w:val="1"/>
          <w:sz w:val="20"/>
          <w:szCs w:val="20"/>
          <w:lang w:val="pt-BR"/>
        </w:rPr>
        <w:t>:</w:t>
      </w:r>
      <w:r w:rsidRPr="6ED32A66" w:rsidR="6ED32A66">
        <w:rPr>
          <w:sz w:val="20"/>
          <w:szCs w:val="20"/>
          <w:lang w:val="pt-BR"/>
        </w:rPr>
        <w:t xml:space="preserve"> Baseado em </w:t>
      </w:r>
      <w:proofErr w:type="spellStart"/>
      <w:r w:rsidRPr="6ED32A66" w:rsidR="6ED32A66">
        <w:rPr>
          <w:sz w:val="20"/>
          <w:szCs w:val="20"/>
          <w:lang w:val="pt-BR"/>
        </w:rPr>
        <w:t>Máttar</w:t>
      </w:r>
      <w:proofErr w:type="spellEnd"/>
      <w:r w:rsidRPr="6ED32A66" w:rsidR="6ED32A66">
        <w:rPr>
          <w:sz w:val="20"/>
          <w:szCs w:val="20"/>
          <w:lang w:val="pt-BR"/>
        </w:rPr>
        <w:t xml:space="preserve"> (2010).</w:t>
      </w:r>
    </w:p>
    <w:p w:rsidRPr="007B1CD1" w:rsidR="1F24451C" w:rsidP="6C94D6F8" w:rsidRDefault="1F24451C" w14:paraId="4BED7AC6" w14:textId="1622393B">
      <w:pPr>
        <w:spacing w:before="240" w:line="360" w:lineRule="auto"/>
        <w:jc w:val="both"/>
        <w:rPr>
          <w:lang w:val="pt-BR"/>
        </w:rPr>
      </w:pPr>
      <w:r w:rsidRPr="6C94D6F8" w:rsidR="6C94D6F8">
        <w:rPr>
          <w:sz w:val="24"/>
          <w:szCs w:val="24"/>
          <w:lang w:val="pt-BR"/>
        </w:rPr>
        <w:t xml:space="preserve">          De acordo com este mesmo autor, os nativos crescem vivendo experiências diferentes daquelas que os imigrantes viveram. “Diferentes experiências resultam em diferentes estruturas cerebrais. [...] Processos de pensamento linear retardam o aprendizado dessa nova geração, que possui mentes </w:t>
      </w:r>
      <w:proofErr w:type="spellStart"/>
      <w:r w:rsidRPr="6C94D6F8" w:rsidR="6C94D6F8">
        <w:rPr>
          <w:sz w:val="24"/>
          <w:szCs w:val="24"/>
          <w:lang w:val="pt-BR"/>
        </w:rPr>
        <w:t>hipertextuais</w:t>
      </w:r>
      <w:proofErr w:type="spellEnd"/>
      <w:r w:rsidRPr="6C94D6F8" w:rsidR="6C94D6F8">
        <w:rPr>
          <w:sz w:val="24"/>
          <w:szCs w:val="24"/>
          <w:lang w:val="pt-BR"/>
        </w:rPr>
        <w:t xml:space="preserve">” (MÁTTAR, 2010, p. 11). </w:t>
      </w:r>
    </w:p>
    <w:p w:rsidRPr="007B1CD1" w:rsidR="1F24451C" w:rsidP="6C94D6F8" w:rsidRDefault="1F24451C" w14:paraId="04639819" w14:textId="5A15D0F1">
      <w:pPr>
        <w:spacing w:line="360" w:lineRule="auto"/>
        <w:jc w:val="both"/>
        <w:rPr>
          <w:lang w:val="pt-BR"/>
        </w:rPr>
      </w:pPr>
      <w:r w:rsidRPr="1F24451C">
        <w:rPr>
          <w:sz w:val="24"/>
          <w:szCs w:val="24"/>
          <w:lang w:val="pt-BR"/>
        </w:rPr>
        <w:t xml:space="preserve">            A professora </w:t>
      </w:r>
      <w:commentRangeStart w:id="65"/>
      <w:commentRangeStart w:id="66"/>
      <w:proofErr w:type="spellStart"/>
      <w:r w:rsidRPr="1F24451C">
        <w:rPr>
          <w:sz w:val="24"/>
          <w:szCs w:val="24"/>
          <w:lang w:val="pt-BR"/>
        </w:rPr>
        <w:t>Patricia</w:t>
      </w:r>
      <w:proofErr w:type="spellEnd"/>
      <w:r w:rsidRPr="1F24451C">
        <w:rPr>
          <w:sz w:val="24"/>
          <w:szCs w:val="24"/>
          <w:lang w:val="pt-BR"/>
        </w:rPr>
        <w:t xml:space="preserve"> </w:t>
      </w:r>
      <w:proofErr w:type="spellStart"/>
      <w:r w:rsidRPr="1F24451C">
        <w:rPr>
          <w:sz w:val="24"/>
          <w:szCs w:val="24"/>
          <w:lang w:val="pt-BR"/>
        </w:rPr>
        <w:t>Marks</w:t>
      </w:r>
      <w:proofErr w:type="spellEnd"/>
      <w:r w:rsidRPr="1F24451C">
        <w:rPr>
          <w:sz w:val="24"/>
          <w:szCs w:val="24"/>
          <w:lang w:val="pt-BR"/>
        </w:rPr>
        <w:t xml:space="preserve"> </w:t>
      </w:r>
      <w:proofErr w:type="spellStart"/>
      <w:r w:rsidRPr="1F24451C">
        <w:rPr>
          <w:sz w:val="24"/>
          <w:szCs w:val="24"/>
          <w:lang w:val="pt-BR"/>
        </w:rPr>
        <w:t>Greenfield</w:t>
      </w:r>
      <w:proofErr w:type="spellEnd"/>
      <w:r w:rsidRPr="1F24451C">
        <w:rPr>
          <w:sz w:val="24"/>
          <w:szCs w:val="24"/>
          <w:lang w:val="pt-BR"/>
        </w:rPr>
        <w:t xml:space="preserve"> </w:t>
      </w:r>
      <w:commentRangeEnd w:id="65"/>
      <w:r w:rsidR="00AA2BB1">
        <w:rPr>
          <w:rStyle w:val="Refdecomentrio"/>
        </w:rPr>
        <w:commentReference w:id="65"/>
      </w:r>
      <w:commentRangeEnd w:id="66"/>
      <w:r>
        <w:rPr>
          <w:rStyle w:val="Refdecomentrio"/>
        </w:rPr>
        <w:commentReference w:id="66"/>
      </w:r>
      <w:r w:rsidRPr="1F24451C">
        <w:rPr>
          <w:sz w:val="24"/>
          <w:szCs w:val="24"/>
          <w:lang w:val="pt-BR"/>
        </w:rPr>
        <w:t xml:space="preserve">(MÁTTAR, 2010) realizou um estudo sobre os efeitos que os videogames provocam nos jovens, </w:t>
      </w:r>
      <w:del w:author="Mauricio Capobianco Lopes" w:date="2018-10-31T10:55:00Z" w:id="67">
        <w:r w:rsidRPr="1F24451C" w:rsidDel="00AA2BB1">
          <w:rPr>
            <w:sz w:val="24"/>
            <w:szCs w:val="24"/>
            <w:lang w:val="pt-BR"/>
          </w:rPr>
          <w:delText xml:space="preserve">do </w:delText>
        </w:r>
      </w:del>
      <w:ins w:author="Mauricio Capobianco Lopes" w:date="2018-10-31T10:55:00Z" w:id="68">
        <w:r w:rsidR="00AA2BB1">
          <w:rPr>
            <w:sz w:val="24"/>
            <w:szCs w:val="24"/>
            <w:lang w:val="pt-BR"/>
          </w:rPr>
          <w:t>no</w:t>
        </w:r>
        <w:r w:rsidRPr="1F24451C" w:rsidR="00AA2BB1">
          <w:rPr>
            <w:sz w:val="24"/>
            <w:szCs w:val="24"/>
            <w:lang w:val="pt-BR"/>
          </w:rPr>
          <w:t xml:space="preserve"> </w:t>
        </w:r>
      </w:ins>
      <w:r w:rsidRPr="1F24451C">
        <w:rPr>
          <w:sz w:val="24"/>
          <w:szCs w:val="24"/>
          <w:lang w:val="pt-BR"/>
        </w:rPr>
        <w:t>qual pode concluir que os jovens realmente possuem um “déficit de atenção”, mas apenas para os modelos tradicionais e lineares de ensino. A cultura de assistir a aula passivamente está produzindo cada vez menos resultado com os nativos digitais e, pouco a pouco, sendo substituída pela cultura da interatividade, onde os estudantes podem (e devem) ter uma participação ativa no processo de aprendizagem.</w:t>
      </w:r>
    </w:p>
    <w:p w:rsidRPr="007B1CD1" w:rsidR="1F24451C" w:rsidP="224D01B4" w:rsidRDefault="1F24451C" w14:paraId="0BF59FBB" w14:textId="53209A4E">
      <w:pPr>
        <w:spacing w:after="0" w:afterAutospacing="off" w:line="360" w:lineRule="auto"/>
        <w:ind w:firstLine="720"/>
        <w:jc w:val="both"/>
        <w:rPr>
          <w:sz w:val="24"/>
          <w:szCs w:val="24"/>
          <w:lang w:val="pt-BR"/>
        </w:rPr>
      </w:pPr>
      <w:proofErr w:type="spellStart"/>
      <w:r w:rsidRPr="224D01B4" w:rsidR="224D01B4">
        <w:rPr>
          <w:rFonts w:ascii="Times New Roman" w:hAnsi="Times New Roman" w:eastAsia="Times New Roman" w:cs="Times New Roman"/>
          <w:noProof w:val="0"/>
          <w:sz w:val="24"/>
          <w:szCs w:val="24"/>
          <w:lang w:val="pt-BR"/>
        </w:rPr>
        <w:t>Behrens</w:t>
      </w:r>
      <w:proofErr w:type="spellEnd"/>
      <w:r w:rsidRPr="224D01B4" w:rsidR="224D01B4">
        <w:rPr>
          <w:rFonts w:ascii="Times New Roman" w:hAnsi="Times New Roman" w:eastAsia="Times New Roman" w:cs="Times New Roman"/>
          <w:noProof w:val="0"/>
          <w:sz w:val="24"/>
          <w:szCs w:val="24"/>
          <w:lang w:val="pt-BR"/>
        </w:rPr>
        <w:t xml:space="preserve"> (2013) concorda com esse pensamento. Para ela, assim como para </w:t>
      </w:r>
      <w:proofErr w:type="spellStart"/>
      <w:r w:rsidRPr="224D01B4" w:rsidR="224D01B4">
        <w:rPr>
          <w:rFonts w:ascii="Times New Roman" w:hAnsi="Times New Roman" w:eastAsia="Times New Roman" w:cs="Times New Roman"/>
          <w:noProof w:val="0"/>
          <w:sz w:val="24"/>
          <w:szCs w:val="24"/>
          <w:lang w:val="pt-BR"/>
        </w:rPr>
        <w:t>Greenfield</w:t>
      </w:r>
      <w:proofErr w:type="spellEnd"/>
      <w:r w:rsidRPr="224D01B4" w:rsidR="224D01B4">
        <w:rPr>
          <w:rFonts w:ascii="Times New Roman" w:hAnsi="Times New Roman" w:eastAsia="Times New Roman" w:cs="Times New Roman"/>
          <w:noProof w:val="0"/>
          <w:sz w:val="24"/>
          <w:szCs w:val="24"/>
          <w:lang w:val="pt-BR"/>
        </w:rPr>
        <w:t xml:space="preserve">, o aluno “precisa ultrapassar o papel de passivo, de escutar, ler, decorar e de repetidor fiel dos ensinamentos do professor e tornar-se criativo, crítico, pesquisador e atuante, para produzir conhecimento” (p.77). </w:t>
      </w:r>
      <w:proofErr w:type="spellStart"/>
      <w:proofErr w:type="spellEnd"/>
    </w:p>
    <w:p w:rsidRPr="007B1CD1" w:rsidR="1F24451C" w:rsidP="224D01B4" w:rsidRDefault="1F24451C" w14:paraId="413EF0AD" w14:textId="30AF98DC">
      <w:pPr>
        <w:spacing w:after="0" w:afterAutospacing="off" w:line="360" w:lineRule="auto"/>
        <w:ind w:firstLine="720"/>
        <w:jc w:val="both"/>
        <w:rPr>
          <w:lang w:val="pt-BR"/>
        </w:rPr>
      </w:pPr>
      <w:r w:rsidRPr="224D01B4" w:rsidR="224D01B4">
        <w:rPr>
          <w:rFonts w:ascii="Times New Roman" w:hAnsi="Times New Roman" w:eastAsia="Times New Roman" w:cs="Times New Roman"/>
          <w:noProof w:val="0"/>
          <w:sz w:val="24"/>
          <w:szCs w:val="24"/>
          <w:lang w:val="pt-BR"/>
        </w:rPr>
        <w:t>Considerando as mudanças ocorridas na</w:t>
      </w:r>
      <w:r w:rsidRPr="224D01B4" w:rsidR="224D01B4">
        <w:rPr>
          <w:sz w:val="24"/>
          <w:szCs w:val="24"/>
          <w:lang w:val="pt-BR"/>
        </w:rPr>
        <w:t>s</w:t>
      </w:r>
      <w:r w:rsidRPr="224D01B4" w:rsidR="224D01B4">
        <w:rPr>
          <w:sz w:val="24"/>
          <w:szCs w:val="24"/>
          <w:lang w:val="pt-BR"/>
        </w:rPr>
        <w:t xml:space="preserve"> últimas décadas, </w:t>
      </w:r>
      <w:proofErr w:type="spellStart"/>
      <w:r w:rsidRPr="224D01B4" w:rsidR="224D01B4">
        <w:rPr>
          <w:sz w:val="24"/>
          <w:szCs w:val="24"/>
          <w:lang w:val="pt-BR"/>
        </w:rPr>
        <w:t>Coscarelli</w:t>
      </w:r>
      <w:proofErr w:type="spellEnd"/>
      <w:r w:rsidRPr="224D01B4" w:rsidR="224D01B4">
        <w:rPr>
          <w:sz w:val="24"/>
          <w:szCs w:val="24"/>
          <w:lang w:val="pt-BR"/>
        </w:rPr>
        <w:t xml:space="preserve"> (2007, p.39) afirma que “Muitas habilidades que já foram consideradas de extrema importância em outro momento, podem não ser tão relevantes mais, assim como outras competências que não eram tidas como necessárias podem ser, hoje de grande valia”.            </w:t>
      </w:r>
    </w:p>
    <w:p w:rsidRPr="007B1CD1" w:rsidR="1F24451C" w:rsidP="224D01B4" w:rsidRDefault="1F24451C" w14:paraId="1C757D6B" w14:textId="24D704E2">
      <w:pPr>
        <w:spacing w:after="240" w:line="360" w:lineRule="auto"/>
        <w:ind w:firstLine="720"/>
        <w:jc w:val="both"/>
        <w:rPr>
          <w:lang w:val="pt-BR"/>
        </w:rPr>
      </w:pPr>
      <w:r w:rsidRPr="224D01B4" w:rsidR="224D01B4">
        <w:rPr>
          <w:sz w:val="24"/>
          <w:szCs w:val="24"/>
          <w:lang w:val="pt-BR"/>
        </w:rPr>
        <w:t xml:space="preserve">O autor João </w:t>
      </w:r>
      <w:proofErr w:type="spellStart"/>
      <w:r w:rsidRPr="224D01B4" w:rsidR="224D01B4">
        <w:rPr>
          <w:sz w:val="24"/>
          <w:szCs w:val="24"/>
          <w:lang w:val="pt-BR"/>
        </w:rPr>
        <w:t>Máttar</w:t>
      </w:r>
      <w:proofErr w:type="spellEnd"/>
      <w:r w:rsidRPr="224D01B4" w:rsidR="224D01B4">
        <w:rPr>
          <w:sz w:val="24"/>
          <w:szCs w:val="24"/>
          <w:lang w:val="pt-BR"/>
        </w:rPr>
        <w:t xml:space="preserve"> concorda com esse pensamento e dispõe sobre essa mudança nas habilidades e a falta de percepção da escola quanto a isso:</w:t>
      </w:r>
    </w:p>
    <w:p w:rsidRPr="007B1CD1" w:rsidR="1F24451C" w:rsidP="6C94D6F8" w:rsidRDefault="1F24451C" w14:paraId="15F85790" w14:textId="10D03DCF" w14:noSpellErr="1">
      <w:pPr>
        <w:spacing w:after="240" w:afterAutospacing="off"/>
        <w:ind w:left="2268"/>
        <w:jc w:val="both"/>
        <w:rPr>
          <w:lang w:val="pt-BR"/>
        </w:rPr>
      </w:pPr>
      <w:r w:rsidRPr="6C94D6F8" w:rsidR="6C94D6F8">
        <w:rPr>
          <w:sz w:val="20"/>
          <w:szCs w:val="20"/>
          <w:lang w:val="pt-BR"/>
        </w:rPr>
        <w:t>Falta não apenas a visão de como deve ser a educação do futuro, mas inclusive quais são as habilidades essenciais para os profissionais e cidadãos de hoje. Saber aprender (e rapidamente), trabalhar em grupo, colaborar, compartilhar, ter iniciativa, inovação, criatividade, senso crítico, saber resolver problemas, tomar decisões (rápidas e baseadas em informações geralmente incompletas), lidar com a tecnologia, ser capaz de filtrar a informação etc. são habilidades que, em geral, não são ensinadas nas escolas. (MÁTTAR, 2010, p. XIV)</w:t>
      </w:r>
    </w:p>
    <w:p w:rsidRPr="007B1CD1" w:rsidR="1F24451C" w:rsidP="6C94D6F8" w:rsidRDefault="1F24451C" w14:paraId="1032F68E" w14:textId="7CD2EA55">
      <w:pPr>
        <w:spacing w:before="240" w:line="360" w:lineRule="auto"/>
        <w:ind w:firstLine="720"/>
        <w:jc w:val="both"/>
        <w:rPr>
          <w:sz w:val="24"/>
          <w:szCs w:val="24"/>
          <w:lang w:val="pt-BR"/>
        </w:rPr>
      </w:pPr>
      <w:proofErr w:type="spellStart"/>
      <w:r w:rsidRPr="6C94D6F8" w:rsidR="6C94D6F8">
        <w:rPr>
          <w:rFonts w:ascii="Times New Roman" w:hAnsi="Times New Roman" w:eastAsia="Times New Roman" w:cs="Times New Roman"/>
          <w:noProof w:val="0"/>
          <w:sz w:val="24"/>
          <w:szCs w:val="24"/>
          <w:lang w:val="pt-BR"/>
        </w:rPr>
        <w:t>Behrens</w:t>
      </w:r>
      <w:proofErr w:type="spellEnd"/>
      <w:r w:rsidRPr="6C94D6F8" w:rsidR="6C94D6F8">
        <w:rPr>
          <w:rFonts w:ascii="Times New Roman" w:hAnsi="Times New Roman" w:eastAsia="Times New Roman" w:cs="Times New Roman"/>
          <w:noProof w:val="0"/>
          <w:sz w:val="24"/>
          <w:szCs w:val="24"/>
          <w:lang w:val="pt-BR"/>
        </w:rPr>
        <w:t xml:space="preserve"> (2013, p.78) expõe um pensamento muito parecido ao dizer que o aluno “precisa tornar-se um cidadão crítico, autônomo e criativo, que saiba solucionar problemas, e que com iniciativa própria saiba questionar e transformar a sociedade”.  </w:t>
      </w:r>
    </w:p>
    <w:p w:rsidRPr="007B1CD1" w:rsidR="1F24451C" w:rsidP="6C94D6F8" w:rsidRDefault="1F24451C" w14:noSpellErr="1" w14:paraId="48A51AF3" w14:textId="72245D9A">
      <w:pPr>
        <w:spacing w:before="0" w:beforeAutospacing="off" w:line="360" w:lineRule="auto"/>
        <w:ind w:firstLine="720"/>
        <w:jc w:val="both"/>
        <w:rPr>
          <w:sz w:val="24"/>
          <w:szCs w:val="24"/>
          <w:lang w:val="pt-BR"/>
        </w:rPr>
      </w:pPr>
      <w:r w:rsidRPr="6C94D6F8" w:rsidR="6C94D6F8">
        <w:rPr>
          <w:sz w:val="24"/>
          <w:szCs w:val="24"/>
          <w:lang w:val="pt-BR"/>
        </w:rPr>
        <w:t>E</w:t>
      </w:r>
      <w:r w:rsidRPr="6C94D6F8" w:rsidR="6C94D6F8">
        <w:rPr>
          <w:sz w:val="24"/>
          <w:szCs w:val="24"/>
          <w:lang w:val="pt-BR"/>
        </w:rPr>
        <w:t xml:space="preserve">ssas habilidades </w:t>
      </w:r>
      <w:r w:rsidRPr="6C94D6F8" w:rsidR="6C94D6F8">
        <w:rPr>
          <w:sz w:val="24"/>
          <w:szCs w:val="24"/>
          <w:lang w:val="pt-BR"/>
        </w:rPr>
        <w:t>deve</w:t>
      </w:r>
      <w:r w:rsidRPr="6C94D6F8" w:rsidR="6C94D6F8">
        <w:rPr>
          <w:sz w:val="24"/>
          <w:szCs w:val="24"/>
          <w:lang w:val="pt-BR"/>
        </w:rPr>
        <w:t xml:space="preserve">m ser trabalhadas nas escolas e uma das formas de fazer isso é com o auxílio da tecnologia. O </w:t>
      </w:r>
      <w:r w:rsidRPr="6C94D6F8" w:rsidR="6C94D6F8">
        <w:rPr>
          <w:i w:val="1"/>
          <w:iCs w:val="1"/>
          <w:sz w:val="24"/>
          <w:szCs w:val="24"/>
          <w:lang w:val="pt-BR"/>
        </w:rPr>
        <w:t>software</w:t>
      </w:r>
      <w:r w:rsidRPr="6C94D6F8" w:rsidR="6C94D6F8">
        <w:rPr>
          <w:sz w:val="24"/>
          <w:szCs w:val="24"/>
          <w:lang w:val="pt-BR"/>
        </w:rPr>
        <w:t xml:space="preserve"> “Onde estou?” foi planejado com a ideia de que os estudantes </w:t>
      </w:r>
      <w:r w:rsidRPr="6C94D6F8" w:rsidR="6C94D6F8">
        <w:rPr>
          <w:sz w:val="24"/>
          <w:szCs w:val="24"/>
          <w:lang w:val="pt-BR"/>
        </w:rPr>
        <w:t xml:space="preserve">assumam um papel ativo no processo de aprendizagem e </w:t>
      </w:r>
      <w:r w:rsidRPr="6C94D6F8" w:rsidR="6C94D6F8">
        <w:rPr>
          <w:sz w:val="24"/>
          <w:szCs w:val="24"/>
          <w:lang w:val="pt-BR"/>
        </w:rPr>
        <w:t>possam trabalhar em grupos, colaborando uns com os outros para atingirem um objetivo em comum</w:t>
      </w:r>
      <w:commentRangeStart w:id="69"/>
      <w:r w:rsidRPr="6C94D6F8" w:rsidR="6C94D6F8">
        <w:rPr>
          <w:sz w:val="24"/>
          <w:szCs w:val="24"/>
          <w:lang w:val="pt-BR"/>
        </w:rPr>
        <w:t xml:space="preserve">. </w:t>
      </w:r>
      <w:r w:rsidRPr="6C94D6F8" w:rsidR="6C94D6F8">
        <w:rPr>
          <w:sz w:val="24"/>
          <w:szCs w:val="24"/>
          <w:lang w:val="pt-BR"/>
        </w:rPr>
        <w:t>A ideia é de que não seja uma competição e sim que os alunos vejam seus colegas como aliados. Pensou-se nisso tendo em vista que:</w:t>
      </w:r>
    </w:p>
    <w:p w:rsidRPr="007B1CD1" w:rsidR="1F24451C" w:rsidP="6C94D6F8" w:rsidRDefault="1F24451C" w14:paraId="09F1752B" w14:noSpellErr="1" w14:textId="026A7790">
      <w:pPr>
        <w:spacing w:before="0" w:beforeAutospacing="off" w:after="240" w:afterAutospacing="off" w:line="240" w:lineRule="auto"/>
        <w:ind w:left="2268" w:firstLine="0"/>
        <w:jc w:val="both"/>
        <w:rPr>
          <w:sz w:val="24"/>
          <w:szCs w:val="24"/>
          <w:lang w:val="pt-BR"/>
        </w:rPr>
      </w:pPr>
      <w:r w:rsidRPr="6C94D6F8" w:rsidR="6C94D6F8">
        <w:rPr>
          <w:sz w:val="20"/>
          <w:szCs w:val="20"/>
          <w:lang w:val="pt-BR"/>
        </w:rPr>
        <w:t xml:space="preserve">Observa-se que nestas últimas décadas a sociedade e as organizações em geral têm enfatizado a necessidade de os profissionais aprenderem a trabalhar em parceria. Portanto, precisam reaprender a viver juntos, a respeitar as individualidades num processo coletivo para aprender a se emancipar (BEHRENS, 2013, p.87). </w:t>
      </w:r>
      <w:commentRangeEnd w:id="69"/>
      <w:r>
        <w:rPr>
          <w:rStyle w:val="CommentReference"/>
        </w:rPr>
        <w:commentReference w:id="69"/>
      </w:r>
    </w:p>
    <w:p w:rsidRPr="007B1CD1" w:rsidR="1F24451C" w:rsidP="6C94D6F8" w:rsidRDefault="00EC72BF" w14:paraId="14482254" w14:noSpellErr="1" w14:textId="2127B862">
      <w:pPr>
        <w:spacing w:line="360" w:lineRule="auto"/>
        <w:jc w:val="both"/>
        <w:rPr>
          <w:lang w:val="pt-BR"/>
        </w:rPr>
      </w:pPr>
      <w:r w:rsidRPr="00EC72BF">
        <w:rPr>
          <w:sz w:val="24"/>
          <w:szCs w:val="24"/>
          <w:lang w:val="pt-BR"/>
        </w:rPr>
        <w:t xml:space="preserve">            Além disso, a principal ideia </w:t>
      </w:r>
      <w:r w:rsidRPr="00EC72BF" w:rsidR="6C94D6F8">
        <w:rPr>
          <w:sz w:val="24"/>
          <w:szCs w:val="24"/>
          <w:lang w:val="pt-BR"/>
        </w:rPr>
        <w:t xml:space="preserve">do </w:t>
      </w:r>
      <w:r w:rsidRPr="6C94D6F8" w:rsidR="6C94D6F8">
        <w:rPr>
          <w:i w:val="1"/>
          <w:iCs w:val="1"/>
          <w:sz w:val="24"/>
          <w:szCs w:val="24"/>
          <w:lang w:val="pt-BR"/>
        </w:rPr>
        <w:t xml:space="preserve">software</w:t>
      </w:r>
      <w:r w:rsidRPr="00EC72BF" w:rsidR="6C94D6F8">
        <w:rPr>
          <w:sz w:val="24"/>
          <w:szCs w:val="24"/>
          <w:lang w:val="pt-BR"/>
        </w:rPr>
        <w:t xml:space="preserve"> </w:t>
      </w:r>
      <w:r w:rsidRPr="00EC72BF">
        <w:rPr>
          <w:sz w:val="24"/>
          <w:szCs w:val="24"/>
          <w:lang w:val="pt-BR"/>
        </w:rPr>
        <w:t xml:space="preserve">é de que seja u</w:t>
      </w:r>
      <w:ins w:author="Marina Müller Silveira" w:date="2018-10-31T15:58:00Z" w:id="70">
        <w:r w:rsidRPr="00EC72BF" w:rsidR="300365D6">
          <w:rPr>
            <w:sz w:val="24"/>
            <w:szCs w:val="24"/>
            <w:lang w:val="pt-BR"/>
          </w:rPr>
          <w:t>m</w:t>
        </w:r>
      </w:ins>
      <w:del w:author="Marina Müller Silveira" w:date="2018-10-31T15:58:00Z" w:id="71">
        <w:r w:rsidRPr="00EC72BF" w:rsidDel="300365D6">
          <w:rPr>
            <w:sz w:val="24"/>
            <w:szCs w:val="24"/>
            <w:lang w:val="pt-BR"/>
          </w:rPr>
          <w:delText>ma</w:delText>
        </w:r>
      </w:del>
      <w:r w:rsidRPr="00EC72BF">
        <w:rPr>
          <w:sz w:val="24"/>
          <w:szCs w:val="24"/>
          <w:lang w:val="pt-BR"/>
        </w:rPr>
        <w:t xml:space="preserve"> </w:t>
      </w:r>
      <w:ins w:author="Marina Müller Silveira" w:date="2018-10-31T15:58:00Z" w:id="72">
        <w:r w:rsidRPr="00EC72BF" w:rsidR="300365D6">
          <w:rPr>
            <w:sz w:val="24"/>
            <w:szCs w:val="24"/>
            <w:lang w:val="pt-BR"/>
          </w:rPr>
          <w:t>recurso</w:t>
        </w:r>
        <w:commentRangeStart w:id="73"/>
        <w:r w:rsidRPr="00EC72BF">
          <w:rPr>
            <w:sz w:val="24"/>
            <w:szCs w:val="24"/>
            <w:lang w:val="pt-BR"/>
          </w:rPr>
          <w:t xml:space="preserve"> </w:t>
        </w:r>
      </w:ins>
      <w:commentRangeEnd w:id="73"/>
      <w:r w:rsidR="00E47580">
        <w:rPr>
          <w:rStyle w:val="Refdecomentrio"/>
        </w:rPr>
        <w:commentReference w:id="73"/>
      </w:r>
      <w:r w:rsidRPr="00EC72BF">
        <w:rPr>
          <w:sz w:val="24"/>
          <w:szCs w:val="24"/>
          <w:lang w:val="pt-BR"/>
        </w:rPr>
        <w:t>para os estudantes na construção de seu raciocínio geográfico. Nos Parâmetros Curriculares Nacionais (</w:t>
      </w:r>
      <w:ins w:author="Mauricio Capobianco Lopes" w:date="2018-10-31T11:09:00Z" w:id="74">
        <w:r w:rsidR="006C7808">
          <w:rPr>
            <w:sz w:val="24"/>
            <w:szCs w:val="24"/>
            <w:lang w:val="pt-BR"/>
          </w:rPr>
          <w:t xml:space="preserve">BRASIL, </w:t>
        </w:r>
      </w:ins>
      <w:r w:rsidRPr="00EC72BF">
        <w:rPr>
          <w:sz w:val="24"/>
          <w:szCs w:val="24"/>
          <w:lang w:val="pt-BR"/>
        </w:rPr>
        <w:t xml:space="preserve">1997b), um dos objetivos propostos para o ensino fundamental é o de “saber utilizar diferentes fontes de informação e recursos tecnológicos para adquirir e construir conhecimentos” (p.69). </w:t>
      </w:r>
    </w:p>
    <w:p w:rsidRPr="007B1CD1" w:rsidR="1F24451C" w:rsidP="224D01B4" w:rsidRDefault="4B5243DB" w14:paraId="70276F0D" w14:textId="150E562F">
      <w:pPr>
        <w:spacing w:line="360" w:lineRule="auto"/>
        <w:ind w:firstLine="720"/>
        <w:jc w:val="both"/>
        <w:rPr>
          <w:lang w:val="pt-BR"/>
        </w:rPr>
      </w:pPr>
      <w:r w:rsidRPr="4B5243DB">
        <w:rPr>
          <w:sz w:val="24"/>
          <w:szCs w:val="24"/>
          <w:lang w:val="pt-BR"/>
        </w:rPr>
        <w:t xml:space="preserve">João </w:t>
      </w:r>
      <w:proofErr w:type="spellStart"/>
      <w:r w:rsidRPr="4B5243DB">
        <w:rPr>
          <w:sz w:val="24"/>
          <w:szCs w:val="24"/>
          <w:lang w:val="pt-BR"/>
        </w:rPr>
        <w:t>Máttar</w:t>
      </w:r>
      <w:proofErr w:type="spellEnd"/>
      <w:r w:rsidRPr="4B5243DB">
        <w:rPr>
          <w:sz w:val="24"/>
          <w:szCs w:val="24"/>
          <w:lang w:val="pt-BR"/>
        </w:rPr>
        <w:t xml:space="preserve"> (2010) destacou que a escola não está apenas ensinando os alunos, está ajudando em sua construção como cidadão. Sobre isso os Parâmetros Curriculares Nacionais (</w:t>
      </w:r>
      <w:ins w:author="Mauricio Capobianco Lopes" w:date="2018-10-31T11:09:00Z" w:id="75">
        <w:r w:rsidR="006C7808">
          <w:rPr>
            <w:sz w:val="24"/>
            <w:szCs w:val="24"/>
            <w:lang w:val="pt-BR"/>
          </w:rPr>
          <w:t xml:space="preserve">BRASIL, </w:t>
        </w:r>
      </w:ins>
      <w:r w:rsidRPr="4B5243DB">
        <w:rPr>
          <w:sz w:val="24"/>
          <w:szCs w:val="24"/>
          <w:lang w:val="pt-BR"/>
        </w:rPr>
        <w:t xml:space="preserve">1997a) deixam claro que é papel da Geografia mostrar aos alunos, desde os anos iniciais, que cidadania é também </w:t>
      </w:r>
    </w:p>
    <w:p w:rsidRPr="007B1CD1" w:rsidR="1F24451C" w:rsidP="1F24451C" w:rsidRDefault="1F24451C" w14:paraId="7C87EF80" w14:textId="7DDDFC41">
      <w:pPr>
        <w:ind w:left="2268"/>
        <w:jc w:val="both"/>
        <w:rPr>
          <w:lang w:val="pt-BR"/>
        </w:rPr>
      </w:pPr>
      <w:r w:rsidRPr="1F24451C">
        <w:rPr>
          <w:sz w:val="20"/>
          <w:szCs w:val="20"/>
          <w:lang w:val="pt-BR"/>
        </w:rPr>
        <w:t>o sentimento de pertencer a uma realidade na qual as relações entre a sociedade e a natureza formam um todo integrado — constantemente em transformação — do qual ele faz parte e, portanto, precisa conhecer e sentir-se como membro participante, afetivamente ligado, responsável e comprometido historicamente (p. 76).</w:t>
      </w:r>
    </w:p>
    <w:p w:rsidRPr="007B1CD1" w:rsidR="1F24451C" w:rsidP="224D01B4" w:rsidRDefault="1F24451C" w14:paraId="7C65FDB2" w14:noSpellErr="1" w14:textId="1FDCA980">
      <w:pPr>
        <w:spacing w:before="240" w:line="360" w:lineRule="auto"/>
        <w:jc w:val="both"/>
        <w:rPr>
          <w:lang w:val="pt-BR"/>
        </w:rPr>
      </w:pPr>
      <w:r w:rsidRPr="224D01B4" w:rsidR="224D01B4">
        <w:rPr>
          <w:sz w:val="24"/>
          <w:szCs w:val="24"/>
          <w:lang w:val="pt-BR"/>
        </w:rPr>
        <w:t xml:space="preserve">           Esse sentimento de pertencimento crescerá aos poucos, conforme a criança compreende o mundo ao seu redor e passa a criar seu raciocínio geográfico, tentando ter noção da dimensão do bairro onde ela mora, da cidade onde vive, do estado e do país em relação ao mundo. </w:t>
      </w:r>
    </w:p>
    <w:p w:rsidRPr="007B1CD1" w:rsidR="1F24451C" w:rsidP="224D01B4" w:rsidRDefault="00EC72BF" w14:paraId="3F349982" w14:textId="620D0A56" w14:noSpellErr="1">
      <w:pPr>
        <w:spacing w:after="240" w:line="360" w:lineRule="auto"/>
        <w:ind w:firstLine="720"/>
        <w:jc w:val="both"/>
        <w:rPr>
          <w:lang w:val="pt-BR"/>
        </w:rPr>
      </w:pPr>
      <w:r w:rsidRPr="00EC72BF">
        <w:rPr>
          <w:sz w:val="24"/>
          <w:szCs w:val="24"/>
          <w:lang w:val="pt-BR"/>
        </w:rPr>
        <w:t xml:space="preserve">Ainda segundo os Parâmetros Curriculares (</w:t>
      </w:r>
      <w:ins w:author="Mauricio Capobianco Lopes" w:date="2018-10-31T11:09:00Z" w:id="76">
        <w:r w:rsidR="006C7808">
          <w:rPr>
            <w:sz w:val="24"/>
            <w:szCs w:val="24"/>
            <w:lang w:val="pt-BR"/>
          </w:rPr>
          <w:t xml:space="preserve">BRASIL, </w:t>
        </w:r>
      </w:ins>
      <w:r w:rsidRPr="00EC72BF">
        <w:rPr>
          <w:sz w:val="24"/>
          <w:szCs w:val="24"/>
          <w:lang w:val="pt-BR"/>
        </w:rPr>
        <w:t>1997a)</w:t>
      </w:r>
      <w:ins w:author="Mauricio Capobianco Lopes" w:date="2018-10-31T11:06:00Z" w:id="77">
        <w:r w:rsidR="006A09AD">
          <w:rPr>
            <w:sz w:val="24"/>
            <w:szCs w:val="24"/>
            <w:lang w:val="pt-BR"/>
          </w:rPr>
          <w:t>,</w:t>
        </w:r>
      </w:ins>
      <w:r w:rsidRPr="00EC72BF">
        <w:rPr>
          <w:sz w:val="24"/>
          <w:szCs w:val="24"/>
          <w:lang w:val="pt-BR"/>
        </w:rPr>
        <w:t xml:space="preserve"> a Geografia estuda “as relações entre o processo histórico que regula a formação das sociedades humanas e o funcionamento da natureza, por meio da leitura do espaço geográfico e da paisagem” (p.74) e ao elaborar o planejamento das categorias geográficas que serão trabalhadas nos anos iniciais deve-se levar em consideração a faixa etária, o ano escolar em que estão e as capacidades que espera-se que desenvolvam. </w:t>
      </w:r>
    </w:p>
    <w:p w:rsidRPr="007B1CD1" w:rsidR="1F24451C" w:rsidP="1F24451C" w:rsidRDefault="00EC72BF" w14:paraId="1BFBEBD7" w14:textId="4625D30A">
      <w:pPr>
        <w:ind w:left="2268"/>
        <w:jc w:val="both"/>
        <w:rPr>
          <w:lang w:val="pt-BR"/>
        </w:rPr>
      </w:pPr>
      <w:r w:rsidRPr="00EC72BF">
        <w:rPr>
          <w:sz w:val="20"/>
          <w:szCs w:val="20"/>
          <w:lang w:val="pt-BR"/>
        </w:rPr>
        <w:t xml:space="preserve"> [...] a Geografia tem que trabalhar com diferentes noções espaciais e temporais, bem como com os fenômenos sociais, culturais e naturais que são característicos de cada paisagem, para permitir uma compreensão processual e dinâmica de sua constituição. Identificar e relacionar aquilo que na paisagem representa as heranças das sucessivas relações no tempo entre a sociedade e a natureza é um de seus objetivos (BRASIL, 1997a, p.74).</w:t>
      </w:r>
    </w:p>
    <w:p w:rsidRPr="007B1CD1" w:rsidR="1F24451C" w:rsidP="224D01B4" w:rsidRDefault="1F24451C" w14:paraId="6F4E644B" w14:noSpellErr="1" w14:textId="4D5BD78D">
      <w:pPr>
        <w:spacing w:before="240" w:line="360" w:lineRule="auto"/>
        <w:jc w:val="both"/>
        <w:rPr>
          <w:lang w:val="pt-BR"/>
        </w:rPr>
      </w:pPr>
      <w:r w:rsidRPr="224D01B4" w:rsidR="224D01B4">
        <w:rPr>
          <w:sz w:val="24"/>
          <w:szCs w:val="24"/>
          <w:lang w:val="pt-BR"/>
        </w:rPr>
        <w:t xml:space="preserve">          Mas além de fazer todas essas considerações o professor também precisa estar atento ao que determinam as diretrizes curriculares municipais. O documento “Diretrizes Curriculares Municipais para a Educação Básica” (2012), formulado pela Secretaria de Educação de Blumenau dispõe de forma clara os conceitos que devem ser abordados de acordo com a faixa etária, em concordância com os Parâmetros Curriculares Nacionais. </w:t>
      </w:r>
    </w:p>
    <w:p w:rsidRPr="007B1CD1" w:rsidR="1F24451C" w:rsidP="224D01B4" w:rsidRDefault="1F24451C" w14:paraId="579B8F35" w14:noSpellErr="1" w14:textId="5D18D1E9">
      <w:pPr>
        <w:spacing w:line="360" w:lineRule="auto"/>
        <w:jc w:val="both"/>
        <w:rPr>
          <w:lang w:val="pt-BR"/>
        </w:rPr>
      </w:pPr>
      <w:r w:rsidRPr="224D01B4" w:rsidR="224D01B4">
        <w:rPr>
          <w:sz w:val="24"/>
          <w:szCs w:val="24"/>
          <w:lang w:val="pt-BR"/>
        </w:rPr>
        <w:t xml:space="preserve">       Segundo este documento, na pré-escola deve-se trabalhar principalmente com a ideia de espaço e família. No primeiro ano começam a aprender sobre lugar e a escola. No segundo continuam a dar ênfase para o conceito de lugar, mas trabalhando com a relação da criança com o bairro onde vive. No terceiro passam a aprender sobre território e sobre o município (Blumenau). No quarto ano a ênfase é no conceito de região, abordando a Região do Vale do Itajaí e o litoral próximo. No quinto ano trabalham principalmente com “espaço”, estudando o estado de Santa Catarina (BLUMENAU, 2012). </w:t>
      </w:r>
    </w:p>
    <w:p w:rsidRPr="007B1CD1" w:rsidR="1F24451C" w:rsidP="224D01B4" w:rsidRDefault="4B5243DB" w14:paraId="64504B87" w14:textId="60F5A9B3">
      <w:pPr>
        <w:spacing w:line="360" w:lineRule="auto"/>
        <w:ind w:firstLine="720"/>
        <w:jc w:val="both"/>
        <w:rPr>
          <w:lang w:val="pt-BR"/>
        </w:rPr>
      </w:pPr>
      <w:r w:rsidRPr="4B5243DB">
        <w:rPr>
          <w:sz w:val="24"/>
          <w:szCs w:val="24"/>
          <w:lang w:val="pt-BR"/>
        </w:rPr>
        <w:t xml:space="preserve">Segundo as autoras Lopes, Marcos e </w:t>
      </w:r>
      <w:proofErr w:type="spellStart"/>
      <w:r w:rsidRPr="4B5243DB">
        <w:rPr>
          <w:sz w:val="24"/>
          <w:szCs w:val="24"/>
          <w:lang w:val="pt-BR"/>
        </w:rPr>
        <w:t>Roos</w:t>
      </w:r>
      <w:proofErr w:type="spellEnd"/>
      <w:r w:rsidRPr="4B5243DB">
        <w:rPr>
          <w:sz w:val="24"/>
          <w:szCs w:val="24"/>
          <w:lang w:val="pt-BR"/>
        </w:rPr>
        <w:t xml:space="preserve"> (2018, p.100) “O primeiro ponto de referência da criança na percepção do espaço, na compreensão e visualização das formas é seu próprio corpo. Ou seja, a criança se coloca no mundo, a partir de seu próprio corpo”. Sabendo disso</w:t>
      </w:r>
      <w:ins w:author="Mauricio Capobianco Lopes" w:date="2018-10-31T11:07:00Z" w:id="78">
        <w:r w:rsidR="006C332C">
          <w:rPr>
            <w:sz w:val="24"/>
            <w:szCs w:val="24"/>
            <w:lang w:val="pt-BR"/>
          </w:rPr>
          <w:t>,</w:t>
        </w:r>
      </w:ins>
      <w:r w:rsidRPr="4B5243DB">
        <w:rPr>
          <w:sz w:val="24"/>
          <w:szCs w:val="24"/>
          <w:lang w:val="pt-BR"/>
        </w:rPr>
        <w:t xml:space="preserve"> é possível analisar o documento criado pela Secretaria de Educação de Blumenau e perceber que a ideia para potencializar o aprendizado da criança é começar pelo que ela já compreende e tem como ponto de referência: seu próprio corpo e sua família. Assim, gradativamente, é possível ampliar essa compreensão para as maiores dimensões como a escola, o bairro, o município, a região e o estado. </w:t>
      </w:r>
    </w:p>
    <w:p w:rsidRPr="007B1CD1" w:rsidR="1F24451C" w:rsidP="224D01B4" w:rsidRDefault="1F24451C" w14:paraId="576607D8" w14:textId="5CF91FB5" w14:noSpellErr="1">
      <w:pPr>
        <w:spacing w:line="360" w:lineRule="auto"/>
        <w:jc w:val="both"/>
        <w:rPr>
          <w:lang w:val="pt-BR"/>
        </w:rPr>
      </w:pPr>
      <w:r w:rsidRPr="1F24451C">
        <w:rPr>
          <w:sz w:val="24"/>
          <w:szCs w:val="24"/>
          <w:lang w:val="pt-BR"/>
        </w:rPr>
        <w:t xml:space="preserve">          De acordo com a Base Nacional Comum Curricular </w:t>
      </w:r>
      <w:ins w:author="Mauricio Capobianco Lopes" w:date="2018-10-31T11:08:00Z" w:id="79">
        <w:r w:rsidR="003A7D26">
          <w:rPr>
            <w:sz w:val="24"/>
            <w:szCs w:val="24"/>
            <w:lang w:val="pt-BR"/>
          </w:rPr>
          <w:t xml:space="preserve">(BNCC) </w:t>
        </w:r>
      </w:ins>
      <w:r w:rsidRPr="1F24451C">
        <w:rPr>
          <w:sz w:val="24"/>
          <w:szCs w:val="24"/>
          <w:lang w:val="pt-BR"/>
        </w:rPr>
        <w:t>(</w:t>
      </w:r>
      <w:ins w:author="Mauricio Capobianco Lopes" w:date="2018-10-31T11:08:00Z" w:id="80">
        <w:r w:rsidR="003A7D26">
          <w:rPr>
            <w:sz w:val="24"/>
            <w:szCs w:val="24"/>
            <w:lang w:val="pt-BR"/>
          </w:rPr>
          <w:t xml:space="preserve">BRASIL, </w:t>
        </w:r>
      </w:ins>
      <w:r w:rsidRPr="1F24451C">
        <w:rPr>
          <w:sz w:val="24"/>
          <w:szCs w:val="24"/>
          <w:lang w:val="pt-BR"/>
        </w:rPr>
        <w:t>2017)</w:t>
      </w:r>
      <w:ins w:author="Mauricio Capobianco Lopes" w:date="2018-10-31T11:07:00Z" w:id="81">
        <w:r w:rsidR="00142977">
          <w:rPr>
            <w:sz w:val="24"/>
            <w:szCs w:val="24"/>
            <w:lang w:val="pt-BR"/>
          </w:rPr>
          <w:t>,</w:t>
        </w:r>
      </w:ins>
      <w:r w:rsidRPr="1F24451C">
        <w:rPr>
          <w:sz w:val="24"/>
          <w:szCs w:val="24"/>
          <w:lang w:val="pt-BR"/>
        </w:rPr>
        <w:t xml:space="preserve"> é através da localização geográfica que os alunos começam, nos anos iniciais do ensino fundamental, a “desenvolver o pensamento espacial, que gradativamente passa a envolver outros princípios metodológicos do raciocínio geográfico, como os de localização, extensão, correlação, diferenciação e analogia espacial” (p.361). </w:t>
      </w:r>
    </w:p>
    <w:p w:rsidRPr="007B1CD1" w:rsidR="1F24451C" w:rsidP="224D01B4" w:rsidRDefault="1F24451C" w14:paraId="5809880F" w14:textId="33FE0BDF" w14:noSpellErr="1">
      <w:pPr>
        <w:spacing w:after="240" w:line="360" w:lineRule="auto"/>
        <w:jc w:val="both"/>
        <w:rPr>
          <w:lang w:val="pt-BR"/>
        </w:rPr>
      </w:pPr>
      <w:r w:rsidRPr="1F24451C">
        <w:rPr>
          <w:sz w:val="24"/>
          <w:szCs w:val="24"/>
          <w:lang w:val="pt-BR"/>
        </w:rPr>
        <w:t xml:space="preserve">         Para a BNCC (</w:t>
      </w:r>
      <w:ins w:author="Mauricio Capobianco Lopes" w:date="2018-10-31T11:08:00Z" w:id="82">
        <w:r w:rsidR="003A7D26">
          <w:rPr>
            <w:sz w:val="24"/>
            <w:szCs w:val="24"/>
            <w:lang w:val="pt-BR"/>
          </w:rPr>
          <w:t xml:space="preserve">BRASIL, </w:t>
        </w:r>
      </w:ins>
      <w:r w:rsidRPr="1F24451C">
        <w:rPr>
          <w:sz w:val="24"/>
          <w:szCs w:val="24"/>
          <w:lang w:val="pt-BR"/>
        </w:rPr>
        <w:t xml:space="preserve">2017) extensão é um “espaço finito e contínuo delimitado pela ocorrência do fenômeno geográfico” (p.358) e localização é definida como: </w:t>
      </w:r>
    </w:p>
    <w:p w:rsidRPr="007B1CD1" w:rsidR="1F24451C" w:rsidP="1F24451C" w:rsidRDefault="1F24451C" w14:paraId="7BB90EEF" w14:textId="2526DCC2">
      <w:pPr>
        <w:ind w:left="2268"/>
        <w:jc w:val="both"/>
        <w:rPr>
          <w:lang w:val="pt-BR"/>
        </w:rPr>
      </w:pPr>
      <w:r w:rsidRPr="1F24451C">
        <w:rPr>
          <w:sz w:val="20"/>
          <w:szCs w:val="20"/>
          <w:lang w:val="pt-BR"/>
        </w:rPr>
        <w:t>posição particular de um objeto na superfície terrestre. A localização pode ser absoluta (definida por um sistema de coordenadas geográficas) ou relativa (expressa por meio de relações espaciais topológicas ou por interações espaciais) (p. 358).</w:t>
      </w:r>
    </w:p>
    <w:p w:rsidRPr="007B1CD1" w:rsidR="1F24451C" w:rsidP="224D01B4" w:rsidRDefault="1F24451C" w14:paraId="0C4A234A" w14:textId="10B82910" w14:noSpellErr="1">
      <w:pPr>
        <w:spacing w:before="240" w:line="360" w:lineRule="auto"/>
        <w:jc w:val="both"/>
        <w:rPr>
          <w:lang w:val="pt-BR"/>
        </w:rPr>
      </w:pPr>
      <w:r w:rsidRPr="1F24451C">
        <w:rPr>
          <w:sz w:val="24"/>
          <w:szCs w:val="24"/>
          <w:lang w:val="pt-BR"/>
        </w:rPr>
        <w:t xml:space="preserve">        As Diretrizes Curriculares de Blumenau (</w:t>
      </w:r>
      <w:ins w:author="Mauricio Capobianco Lopes" w:date="2018-10-31T11:10:00Z" w:id="83">
        <w:r w:rsidR="00A01447">
          <w:rPr>
            <w:sz w:val="24"/>
            <w:szCs w:val="24"/>
            <w:lang w:val="pt-BR"/>
          </w:rPr>
          <w:t xml:space="preserve">BLUMENAU, </w:t>
        </w:r>
      </w:ins>
      <w:r w:rsidRPr="1F24451C">
        <w:rPr>
          <w:sz w:val="24"/>
          <w:szCs w:val="24"/>
          <w:lang w:val="pt-BR"/>
        </w:rPr>
        <w:t xml:space="preserve">2012) apontam que um dos conteúdos a ser trabalhado no quinto ano dos anos iniciais é a localização de Santa Catarina no Brasil e do Brasil no globo. Para isso colocam como possibilidade metodológica o trabalho com mapas, sendo que um dos objetivos de aprendizagem para aquele ano é “aprimorar a representação cartográfica dos fenômenos geográficos” (p.345). </w:t>
      </w:r>
    </w:p>
    <w:p w:rsidRPr="007B1CD1" w:rsidR="1F24451C" w:rsidP="224D01B4" w:rsidRDefault="00EC72BF" w14:paraId="545ADE5C" w14:textId="1F61D8BB">
      <w:pPr>
        <w:spacing w:after="240" w:line="360" w:lineRule="auto"/>
        <w:jc w:val="both"/>
        <w:rPr>
          <w:lang w:val="pt-BR"/>
        </w:rPr>
      </w:pPr>
      <w:r w:rsidRPr="00EC72BF">
        <w:rPr>
          <w:sz w:val="24"/>
          <w:szCs w:val="24"/>
          <w:lang w:val="pt-BR"/>
        </w:rPr>
        <w:t xml:space="preserve">          Os </w:t>
      </w:r>
      <w:proofErr w:type="spellStart"/>
      <w:r w:rsidRPr="00EC72BF">
        <w:rPr>
          <w:sz w:val="24"/>
          <w:szCs w:val="24"/>
          <w:lang w:val="pt-BR"/>
        </w:rPr>
        <w:t>PCNs</w:t>
      </w:r>
      <w:proofErr w:type="spellEnd"/>
      <w:r w:rsidRPr="00EC72BF">
        <w:rPr>
          <w:sz w:val="24"/>
          <w:szCs w:val="24"/>
          <w:lang w:val="pt-BR"/>
        </w:rPr>
        <w:t xml:space="preserve"> (</w:t>
      </w:r>
      <w:ins w:author="Mauricio Capobianco Lopes" w:date="2018-10-31T11:10:00Z" w:id="84">
        <w:r w:rsidR="003B13E3">
          <w:rPr>
            <w:sz w:val="24"/>
            <w:szCs w:val="24"/>
            <w:lang w:val="pt-BR"/>
          </w:rPr>
          <w:t xml:space="preserve">BRASIL, </w:t>
        </w:r>
      </w:ins>
      <w:r w:rsidRPr="00EC72BF">
        <w:rPr>
          <w:sz w:val="24"/>
          <w:szCs w:val="24"/>
          <w:lang w:val="pt-BR"/>
        </w:rPr>
        <w:t>1997a) destacam a importância de se trabalhar com a linguagem cartográfica desde o início da escolarização. Segundo o documento o estudo cartográfico contribui</w:t>
      </w:r>
    </w:p>
    <w:p w:rsidRPr="007B1CD1" w:rsidR="1F24451C" w:rsidP="1F24451C" w:rsidRDefault="1F24451C" w14:paraId="5DD4572D" w14:textId="53E57F51">
      <w:pPr>
        <w:ind w:left="2268"/>
        <w:jc w:val="both"/>
        <w:rPr>
          <w:lang w:val="pt-BR"/>
        </w:rPr>
      </w:pPr>
      <w:r w:rsidRPr="1F24451C">
        <w:rPr>
          <w:sz w:val="20"/>
          <w:szCs w:val="20"/>
          <w:lang w:val="pt-BR"/>
        </w:rPr>
        <w:t xml:space="preserve">[....] não apenas para que os alunos venham a compreender e utilizar uma ferramenta básica da Geografia, os mapas, como também para desenvolver capacidades relativas à representação do espaço. A cartografia é um conhecimento que vem se desenvolvendo desde a pré-história até os dias de hoje. Por intermédio dessa linguagem é possível sintetizar informações, expressar conhecimentos, estudar situações, entre outras coisas — sempre envolvendo a </w:t>
      </w:r>
      <w:proofErr w:type="spellStart"/>
      <w:r w:rsidRPr="1F24451C">
        <w:rPr>
          <w:sz w:val="20"/>
          <w:szCs w:val="20"/>
          <w:lang w:val="pt-BR"/>
        </w:rPr>
        <w:t>idéia</w:t>
      </w:r>
      <w:proofErr w:type="spellEnd"/>
      <w:r w:rsidRPr="1F24451C">
        <w:rPr>
          <w:sz w:val="20"/>
          <w:szCs w:val="20"/>
          <w:lang w:val="pt-BR"/>
        </w:rPr>
        <w:t xml:space="preserve"> da produção do espaço: sua organização e distribuição (p.79). </w:t>
      </w:r>
    </w:p>
    <w:p w:rsidRPr="007B1CD1" w:rsidR="1F24451C" w:rsidP="1F24451C" w:rsidRDefault="00EC72BF" w14:paraId="79FB328D" w14:textId="07C45108">
      <w:pPr>
        <w:spacing w:before="240" w:line="360" w:lineRule="auto"/>
        <w:jc w:val="both"/>
        <w:rPr>
          <w:lang w:val="pt-BR"/>
        </w:rPr>
      </w:pPr>
      <w:r w:rsidRPr="00EC72BF">
        <w:rPr>
          <w:sz w:val="24"/>
          <w:szCs w:val="24"/>
          <w:lang w:val="pt-BR"/>
        </w:rPr>
        <w:t xml:space="preserve">            Ainda de acordo com os </w:t>
      </w:r>
      <w:proofErr w:type="spellStart"/>
      <w:r w:rsidRPr="00EC72BF">
        <w:rPr>
          <w:sz w:val="24"/>
          <w:szCs w:val="24"/>
          <w:lang w:val="pt-BR"/>
        </w:rPr>
        <w:t>PCNs</w:t>
      </w:r>
      <w:proofErr w:type="spellEnd"/>
      <w:r w:rsidRPr="00EC72BF">
        <w:rPr>
          <w:sz w:val="24"/>
          <w:szCs w:val="24"/>
          <w:lang w:val="pt-BR"/>
        </w:rPr>
        <w:t>, (</w:t>
      </w:r>
      <w:ins w:author="Mauricio Capobianco Lopes" w:date="2018-10-31T11:10:00Z" w:id="85">
        <w:r w:rsidR="003B13E3">
          <w:rPr>
            <w:sz w:val="24"/>
            <w:szCs w:val="24"/>
            <w:lang w:val="pt-BR"/>
          </w:rPr>
          <w:t xml:space="preserve">BRASIL, </w:t>
        </w:r>
      </w:ins>
      <w:r w:rsidRPr="00EC72BF">
        <w:rPr>
          <w:sz w:val="24"/>
          <w:szCs w:val="24"/>
          <w:lang w:val="pt-BR"/>
        </w:rPr>
        <w:t xml:space="preserve">1997a) a forma mais usual de se trabalhar com mapas na escola é entregando uma cópia em preto e branco para os alunos e pedindo que eles pintem ou memorizem as informações. Porém, não há garantia de que dessa maneira conseguirão ler mapas ou aprender a representar o espaço geográfico. A escola deve trabalhar com essa linguagem criando oportunidades para os alunos construírem conhecimento e se tornarem aptos tanto a ler os mapas quanto a fazer as próprias </w:t>
      </w:r>
      <w:commentRangeStart w:id="86"/>
      <w:r w:rsidRPr="00EC72BF">
        <w:rPr>
          <w:sz w:val="24"/>
          <w:szCs w:val="24"/>
          <w:lang w:val="pt-BR"/>
        </w:rPr>
        <w:t>representações</w:t>
      </w:r>
      <w:commentRangeEnd w:id="86"/>
      <w:r w:rsidR="00360228">
        <w:rPr>
          <w:rStyle w:val="Refdecomentrio"/>
        </w:rPr>
        <w:commentReference w:id="86"/>
      </w:r>
      <w:r w:rsidRPr="00EC72BF">
        <w:rPr>
          <w:sz w:val="24"/>
          <w:szCs w:val="24"/>
          <w:lang w:val="pt-BR"/>
        </w:rPr>
        <w:t xml:space="preserve">. </w:t>
      </w:r>
    </w:p>
    <w:p w:rsidRPr="007B1CD1" w:rsidR="1F24451C" w:rsidP="6C94D6F8" w:rsidRDefault="1F24451C" w14:paraId="054ED91D" w14:textId="5BDEDA0D" w14:noSpellErr="1">
      <w:pPr>
        <w:spacing w:line="360" w:lineRule="auto"/>
        <w:jc w:val="both"/>
        <w:rPr>
          <w:lang w:val="pt-BR"/>
        </w:rPr>
      </w:pPr>
      <w:r w:rsidRPr="1F24451C">
        <w:rPr>
          <w:sz w:val="24"/>
          <w:szCs w:val="24"/>
          <w:lang w:val="pt-BR"/>
        </w:rPr>
        <w:t xml:space="preserve">            A BNCC (</w:t>
      </w:r>
      <w:ins w:author="Mauricio Capobianco Lopes" w:date="2018-10-31T11:11:00Z" w:id="87">
        <w:r w:rsidR="00F87387">
          <w:rPr>
            <w:sz w:val="24"/>
            <w:szCs w:val="24"/>
            <w:lang w:val="pt-BR"/>
          </w:rPr>
          <w:t xml:space="preserve">BRASIL, </w:t>
        </w:r>
      </w:ins>
      <w:r w:rsidRPr="1F24451C">
        <w:rPr>
          <w:sz w:val="24"/>
          <w:szCs w:val="24"/>
          <w:lang w:val="pt-BR"/>
        </w:rPr>
        <w:t>2017) também apresenta a importância do estudo cartográfico:</w:t>
      </w:r>
    </w:p>
    <w:p w:rsidRPr="007B1CD1" w:rsidR="1F24451C" w:rsidP="1F24451C" w:rsidRDefault="1F24451C" w14:paraId="5C151D87" w14:textId="168441C0">
      <w:pPr>
        <w:spacing w:before="240" w:after="240"/>
        <w:ind w:left="2268"/>
        <w:jc w:val="both"/>
        <w:rPr>
          <w:lang w:val="pt-BR"/>
        </w:rPr>
      </w:pPr>
      <w:r w:rsidRPr="1F24451C">
        <w:rPr>
          <w:sz w:val="20"/>
          <w:szCs w:val="20"/>
          <w:lang w:val="pt-BR"/>
        </w:rPr>
        <w:t>Espera-se que, no decorrer do Ensino Fundamental, os alunos tenham domínio da leitura e elaboração de mapas e gráficos, iniciando-se na alfabetização cartográfica. [...] Quanto mais diversificado for o trabalho com linguagens, maior o repertório construído pelos alunos, ampliando a produção de sentidos na leitura de mundo. Compreender as particularidades de cada linguagem, em suas potencialidades e em suas limitações, conduz ao reconhecimento dos produtos dessas linguagens não como verdades, mas como possibilidades (p. 361).</w:t>
      </w:r>
    </w:p>
    <w:p w:rsidRPr="007B1CD1" w:rsidR="1F24451C" w:rsidP="58DF48B2" w:rsidRDefault="1F24451C" w14:noSpellErr="1" w14:paraId="2E89075B" w14:textId="2F81FB5D">
      <w:pPr>
        <w:spacing w:line="360" w:lineRule="auto"/>
        <w:ind w:firstLine="720"/>
        <w:jc w:val="both"/>
        <w:rPr>
          <w:lang w:val="pt-BR"/>
        </w:rPr>
      </w:pPr>
      <w:r w:rsidRPr="58DF48B2" w:rsidR="58DF48B2">
        <w:rPr>
          <w:sz w:val="24"/>
          <w:szCs w:val="24"/>
          <w:lang w:val="pt-BR"/>
        </w:rPr>
        <w:t xml:space="preserve"> </w:t>
      </w:r>
      <w:r w:rsidRPr="58DF48B2" w:rsidR="58DF48B2">
        <w:rPr>
          <w:sz w:val="24"/>
          <w:szCs w:val="24"/>
          <w:lang w:val="pt-BR"/>
        </w:rPr>
        <w:t xml:space="preserve">Sabendo que os alunos que estão nos anos iniciais hoje são nativos digitais, não faz mais sentido pensar em trabalhar a cartografia apenas repetindo o modelo metodológico de impressão, cópia e pintura de mapas. </w:t>
      </w:r>
    </w:p>
    <w:p w:rsidRPr="007B1CD1" w:rsidR="1F24451C" w:rsidP="58DF48B2" w:rsidRDefault="1F24451C" w14:noSpellErr="1" w14:paraId="6DFCFCDD" w14:textId="7A29ED05">
      <w:pPr>
        <w:spacing w:line="360" w:lineRule="auto"/>
        <w:ind w:firstLine="720"/>
        <w:jc w:val="both"/>
        <w:rPr>
          <w:lang w:val="pt-BR"/>
        </w:rPr>
      </w:pPr>
      <w:r w:rsidRPr="58DF48B2" w:rsidR="58DF48B2">
        <w:rPr>
          <w:sz w:val="24"/>
          <w:szCs w:val="24"/>
          <w:lang w:val="pt-BR"/>
        </w:rPr>
        <w:t xml:space="preserve">Em sua tese “Cartografia multimídia: interatividade em projetos cartográficos” a autora Moreira (2010) defendo o uso das novas tecnologias para trabalhar cartografia em sala de aula. Segundo ela as novas formas de representação são chamadas de Cartografia Multimídia e esse termo é em razão da possibilidade de fazer com que os mapas estejam conectados a outras mídias como vídeos, textos e sons. Dessa forma o aluno não está restrito a observar ou pintar o papel, ele pode interagir com os mapas. </w:t>
      </w:r>
    </w:p>
    <w:p w:rsidRPr="007B1CD1" w:rsidR="1F24451C" w:rsidP="58DF48B2" w:rsidRDefault="1F24451C" w14:noSpellErr="1" w14:paraId="0B8C759B" w14:textId="78B541E2">
      <w:pPr>
        <w:spacing w:line="360" w:lineRule="auto"/>
        <w:ind w:firstLine="720"/>
        <w:jc w:val="both"/>
        <w:rPr>
          <w:i w:val="0"/>
          <w:iCs w:val="0"/>
          <w:sz w:val="24"/>
          <w:szCs w:val="24"/>
          <w:lang w:val="pt-BR"/>
        </w:rPr>
      </w:pPr>
      <w:r w:rsidRPr="58DF48B2" w:rsidR="58DF48B2">
        <w:rPr>
          <w:sz w:val="24"/>
          <w:szCs w:val="24"/>
          <w:lang w:val="pt-BR"/>
        </w:rPr>
        <w:t>De</w:t>
      </w:r>
      <w:r w:rsidRPr="58DF48B2" w:rsidR="58DF48B2">
        <w:rPr>
          <w:sz w:val="24"/>
          <w:szCs w:val="24"/>
          <w:lang w:val="pt-BR"/>
        </w:rPr>
        <w:t xml:space="preserve"> </w:t>
      </w:r>
      <w:r w:rsidRPr="58DF48B2" w:rsidR="58DF48B2">
        <w:rPr>
          <w:sz w:val="24"/>
          <w:szCs w:val="24"/>
          <w:lang w:val="pt-BR"/>
        </w:rPr>
        <w:t xml:space="preserve">acordo com Moreira (2010, p.22) o fato de os estudantes terem acesso a esses </w:t>
      </w:r>
      <w:r w:rsidRPr="58DF48B2" w:rsidR="58DF48B2">
        <w:rPr>
          <w:i w:val="1"/>
          <w:iCs w:val="1"/>
          <w:sz w:val="24"/>
          <w:szCs w:val="24"/>
          <w:lang w:val="pt-BR"/>
        </w:rPr>
        <w:t xml:space="preserve">softwares </w:t>
      </w:r>
      <w:r w:rsidRPr="58DF48B2" w:rsidR="58DF48B2">
        <w:rPr>
          <w:i w:val="0"/>
          <w:iCs w:val="0"/>
          <w:sz w:val="24"/>
          <w:szCs w:val="24"/>
          <w:lang w:val="pt-BR"/>
        </w:rPr>
        <w:t>interativos pode afetar diretamente no modo como ele constrói o conhecimento:</w:t>
      </w:r>
    </w:p>
    <w:p w:rsidRPr="007B1CD1" w:rsidR="1F24451C" w:rsidP="58DF48B2" w:rsidRDefault="1F24451C" w14:noSpellErr="1" w14:paraId="7A2AB218" w14:textId="54F27258">
      <w:pPr>
        <w:pStyle w:val="Normal"/>
        <w:spacing w:line="240" w:lineRule="auto"/>
        <w:ind w:left="2268" w:firstLine="0"/>
        <w:jc w:val="both"/>
      </w:pPr>
      <w:r w:rsidRPr="58DF48B2" w:rsidR="58DF48B2">
        <w:rPr>
          <w:rFonts w:ascii="Times New Roman" w:hAnsi="Times New Roman" w:eastAsia="Times New Roman" w:cs="Times New Roman"/>
          <w:noProof w:val="0"/>
          <w:sz w:val="20"/>
          <w:szCs w:val="20"/>
          <w:lang w:val="pt-BR"/>
        </w:rPr>
        <w:t xml:space="preserve">Isso pode direcionar para novas relações com a construção do conhecimento sobre o espaço, na medida em que consideramos que o meio muda a relação entre as pessoas e os mapas, e entre as pessoas e o mundo, tendo em vista que a linguagem de mediação é outra e, consequentemente, a produção de saberes também não acontece da mesma forma.  </w:t>
      </w:r>
      <w:r w:rsidRPr="58DF48B2" w:rsidR="58DF48B2">
        <w:rPr>
          <w:sz w:val="24"/>
          <w:szCs w:val="24"/>
          <w:lang w:val="pt-BR"/>
        </w:rPr>
        <w:t xml:space="preserve">     </w:t>
      </w:r>
    </w:p>
    <w:p w:rsidRPr="007B1CD1" w:rsidR="1F24451C" w:rsidP="58DF48B2" w:rsidRDefault="1F24451C" w14:noSpellErr="1" w14:paraId="68668246" w14:textId="2D2EC178">
      <w:pPr>
        <w:pStyle w:val="Normal"/>
        <w:bidi w:val="0"/>
        <w:spacing w:line="240" w:lineRule="auto"/>
        <w:ind w:left="0" w:firstLine="0"/>
        <w:jc w:val="both"/>
        <w:rPr>
          <w:sz w:val="24"/>
          <w:szCs w:val="24"/>
          <w:lang w:val="pt-BR"/>
        </w:rPr>
      </w:pPr>
    </w:p>
    <w:p w:rsidRPr="007B1CD1" w:rsidR="1F24451C" w:rsidP="58DF48B2" w:rsidRDefault="1F24451C" w14:noSpellErr="1" w14:paraId="3F659695" w14:textId="3D75310D">
      <w:pPr>
        <w:pStyle w:val="Normal"/>
        <w:bidi w:val="0"/>
        <w:spacing w:line="360" w:lineRule="auto"/>
        <w:ind w:left="0" w:firstLine="720"/>
        <w:jc w:val="both"/>
        <w:rPr>
          <w:i w:val="0"/>
          <w:iCs w:val="0"/>
          <w:sz w:val="24"/>
          <w:szCs w:val="24"/>
          <w:lang w:val="pt-BR"/>
        </w:rPr>
      </w:pPr>
      <w:r w:rsidRPr="58DF48B2" w:rsidR="58DF48B2">
        <w:rPr>
          <w:sz w:val="24"/>
          <w:szCs w:val="24"/>
          <w:lang w:val="pt-BR"/>
        </w:rPr>
        <w:t xml:space="preserve"> A interatividade é algo de extrema importância, pois é a principal diferença entre um </w:t>
      </w:r>
      <w:r w:rsidRPr="58DF48B2" w:rsidR="58DF48B2">
        <w:rPr>
          <w:i w:val="1"/>
          <w:iCs w:val="1"/>
          <w:sz w:val="24"/>
          <w:szCs w:val="24"/>
          <w:lang w:val="pt-BR"/>
        </w:rPr>
        <w:t xml:space="preserve">software </w:t>
      </w:r>
      <w:r w:rsidRPr="58DF48B2" w:rsidR="58DF48B2">
        <w:rPr>
          <w:i w:val="0"/>
          <w:iCs w:val="0"/>
          <w:sz w:val="24"/>
          <w:szCs w:val="24"/>
          <w:lang w:val="pt-BR"/>
        </w:rPr>
        <w:t xml:space="preserve">cartográfico educacional e o mapa de papel. </w:t>
      </w:r>
      <w:r w:rsidRPr="58DF48B2" w:rsidR="58DF48B2">
        <w:rPr>
          <w:i w:val="0"/>
          <w:iCs w:val="0"/>
          <w:sz w:val="24"/>
          <w:szCs w:val="24"/>
          <w:lang w:val="pt-BR"/>
        </w:rPr>
        <w:t xml:space="preserve">Isso não significa que o mapa de papel não apresente um nível de </w:t>
      </w:r>
      <w:r w:rsidRPr="58DF48B2" w:rsidR="58DF48B2">
        <w:rPr>
          <w:i w:val="0"/>
          <w:iCs w:val="0"/>
          <w:sz w:val="24"/>
          <w:szCs w:val="24"/>
          <w:lang w:val="pt-BR"/>
        </w:rPr>
        <w:t>interatividade</w:t>
      </w:r>
      <w:r w:rsidRPr="58DF48B2" w:rsidR="58DF48B2">
        <w:rPr>
          <w:i w:val="0"/>
          <w:iCs w:val="0"/>
          <w:sz w:val="24"/>
          <w:szCs w:val="24"/>
          <w:lang w:val="pt-BR"/>
        </w:rPr>
        <w:t xml:space="preserve">, pois para ler é preciso interpretar o mapa e buscar </w:t>
      </w:r>
      <w:r w:rsidRPr="58DF48B2" w:rsidR="58DF48B2">
        <w:rPr>
          <w:i w:val="0"/>
          <w:iCs w:val="0"/>
          <w:sz w:val="24"/>
          <w:szCs w:val="24"/>
          <w:lang w:val="pt-BR"/>
        </w:rPr>
        <w:t xml:space="preserve">compreendê-lo. Porém, o </w:t>
      </w:r>
      <w:r w:rsidRPr="58DF48B2" w:rsidR="58DF48B2">
        <w:rPr>
          <w:i w:val="1"/>
          <w:iCs w:val="1"/>
          <w:sz w:val="24"/>
          <w:szCs w:val="24"/>
          <w:lang w:val="pt-BR"/>
        </w:rPr>
        <w:t xml:space="preserve">software </w:t>
      </w:r>
      <w:r w:rsidRPr="58DF48B2" w:rsidR="58DF48B2">
        <w:rPr>
          <w:i w:val="0"/>
          <w:iCs w:val="0"/>
          <w:sz w:val="24"/>
          <w:szCs w:val="24"/>
          <w:lang w:val="pt-BR"/>
        </w:rPr>
        <w:t>proporciona uma maior liberdade de interação, já que os estudantes podem mexer os estados de lugar.</w:t>
      </w:r>
      <w:r w:rsidRPr="58DF48B2" w:rsidR="58DF48B2">
        <w:rPr>
          <w:i w:val="1"/>
          <w:iCs w:val="1"/>
          <w:sz w:val="24"/>
          <w:szCs w:val="24"/>
          <w:lang w:val="pt-BR"/>
        </w:rPr>
        <w:t xml:space="preserve"> </w:t>
      </w:r>
      <w:r w:rsidRPr="58DF48B2" w:rsidR="58DF48B2">
        <w:rPr>
          <w:i w:val="0"/>
          <w:iCs w:val="0"/>
          <w:sz w:val="24"/>
          <w:szCs w:val="24"/>
          <w:lang w:val="pt-BR"/>
        </w:rPr>
        <w:t xml:space="preserve">Isso é interessante não só por ser algo que pode atrair a atenção do aluno e fazer com que ele tenha vontade de jogar, mas também porque, ao construir seus conhecimentos geográficos, o estudante precisa compreender que o espaço é dinâmico e pode sofrer alterações. A interatividade do </w:t>
      </w:r>
      <w:r w:rsidRPr="58DF48B2" w:rsidR="58DF48B2">
        <w:rPr>
          <w:i w:val="1"/>
          <w:iCs w:val="1"/>
          <w:sz w:val="24"/>
          <w:szCs w:val="24"/>
          <w:lang w:val="pt-BR"/>
        </w:rPr>
        <w:t>software</w:t>
      </w:r>
      <w:r w:rsidRPr="58DF48B2" w:rsidR="58DF48B2">
        <w:rPr>
          <w:i w:val="0"/>
          <w:iCs w:val="0"/>
          <w:sz w:val="24"/>
          <w:szCs w:val="24"/>
          <w:lang w:val="pt-BR"/>
        </w:rPr>
        <w:t xml:space="preserve"> é um recurso para a construção desse conhecimento (MOREIRA, 2010).</w:t>
      </w:r>
      <w:r w:rsidRPr="58DF48B2" w:rsidR="58DF48B2">
        <w:rPr>
          <w:i w:val="0"/>
          <w:iCs w:val="0"/>
          <w:sz w:val="24"/>
          <w:szCs w:val="24"/>
          <w:lang w:val="pt-BR"/>
        </w:rPr>
        <w:t xml:space="preserve"> </w:t>
      </w:r>
      <w:r w:rsidRPr="58DF48B2" w:rsidR="58DF48B2">
        <w:rPr>
          <w:i w:val="0"/>
          <w:iCs w:val="0"/>
          <w:sz w:val="24"/>
          <w:szCs w:val="24"/>
          <w:lang w:val="pt-BR"/>
        </w:rPr>
        <w:t xml:space="preserve"> </w:t>
      </w:r>
    </w:p>
    <w:p w:rsidRPr="007B1CD1" w:rsidR="1F24451C" w:rsidP="58DF48B2" w:rsidRDefault="1F24451C" w14:noSpellErr="1" w14:paraId="6B471B01" w14:textId="4BDDA612">
      <w:pPr>
        <w:spacing w:line="360" w:lineRule="auto"/>
        <w:ind w:firstLine="720"/>
        <w:jc w:val="both"/>
        <w:rPr>
          <w:lang w:val="pt-BR"/>
        </w:rPr>
      </w:pPr>
      <w:r w:rsidRPr="58DF48B2" w:rsidR="58DF48B2">
        <w:rPr>
          <w:sz w:val="24"/>
          <w:szCs w:val="24"/>
          <w:lang w:val="pt-BR"/>
        </w:rPr>
        <w:t xml:space="preserve">Considerando </w:t>
      </w:r>
      <w:r w:rsidRPr="58DF48B2" w:rsidR="58DF48B2">
        <w:rPr>
          <w:sz w:val="24"/>
          <w:szCs w:val="24"/>
          <w:lang w:val="pt-BR"/>
        </w:rPr>
        <w:t xml:space="preserve">o público alvo e o que foi pesquisado sobre </w:t>
      </w:r>
      <w:r w:rsidRPr="58DF48B2" w:rsidR="58DF48B2">
        <w:rPr>
          <w:i w:val="1"/>
          <w:iCs w:val="1"/>
          <w:sz w:val="24"/>
          <w:szCs w:val="24"/>
          <w:lang w:val="pt-BR"/>
        </w:rPr>
        <w:t>softwares</w:t>
      </w:r>
      <w:r w:rsidRPr="58DF48B2" w:rsidR="58DF48B2">
        <w:rPr>
          <w:i w:val="0"/>
          <w:iCs w:val="0"/>
          <w:sz w:val="24"/>
          <w:szCs w:val="24"/>
          <w:lang w:val="pt-BR"/>
        </w:rPr>
        <w:t xml:space="preserve"> interativos </w:t>
      </w:r>
      <w:r w:rsidRPr="58DF48B2" w:rsidR="58DF48B2">
        <w:rPr>
          <w:sz w:val="24"/>
          <w:szCs w:val="24"/>
          <w:lang w:val="pt-BR"/>
        </w:rPr>
        <w:t xml:space="preserve">percebe-se que o </w:t>
      </w:r>
      <w:r w:rsidRPr="58DF48B2" w:rsidR="58DF48B2">
        <w:rPr>
          <w:i w:val="1"/>
          <w:iCs w:val="1"/>
          <w:sz w:val="24"/>
          <w:szCs w:val="24"/>
          <w:lang w:val="pt-BR"/>
        </w:rPr>
        <w:t>software</w:t>
      </w:r>
      <w:r w:rsidRPr="58DF48B2" w:rsidR="58DF48B2">
        <w:rPr>
          <w:sz w:val="24"/>
          <w:szCs w:val="24"/>
          <w:lang w:val="pt-BR"/>
        </w:rPr>
        <w:t xml:space="preserve"> “Onde estou?” pode ser de grande auxílio, tanto para os estudantes</w:t>
      </w:r>
      <w:r w:rsidRPr="58DF48B2" w:rsidR="58DF48B2">
        <w:rPr>
          <w:sz w:val="24"/>
          <w:szCs w:val="24"/>
          <w:lang w:val="pt-BR"/>
        </w:rPr>
        <w:t xml:space="preserve"> na construção de seus conhecimentos geográficos</w:t>
      </w:r>
      <w:r w:rsidRPr="58DF48B2" w:rsidR="58DF48B2">
        <w:rPr>
          <w:sz w:val="24"/>
          <w:szCs w:val="24"/>
          <w:lang w:val="pt-BR"/>
        </w:rPr>
        <w:t>, quanto para os professores</w:t>
      </w:r>
      <w:r w:rsidRPr="58DF48B2" w:rsidR="58DF48B2">
        <w:rPr>
          <w:sz w:val="24"/>
          <w:szCs w:val="24"/>
          <w:lang w:val="pt-BR"/>
        </w:rPr>
        <w:t xml:space="preserve"> que desejam trabalhar com cartografia</w:t>
      </w:r>
      <w:r w:rsidRPr="58DF48B2" w:rsidR="58DF48B2">
        <w:rPr>
          <w:sz w:val="24"/>
          <w:szCs w:val="24"/>
          <w:lang w:val="pt-BR"/>
        </w:rPr>
        <w:t xml:space="preserve">. </w:t>
      </w:r>
    </w:p>
    <w:p w:rsidRPr="007B1CD1" w:rsidR="1F24451C" w:rsidP="6C94D6F8" w:rsidRDefault="1F24451C" w14:noSpellErr="1" w14:paraId="52B3BA30" w14:textId="6D96C822">
      <w:pPr>
        <w:spacing w:line="360" w:lineRule="auto"/>
        <w:ind w:firstLine="720"/>
        <w:jc w:val="both"/>
        <w:rPr>
          <w:lang w:val="pt-BR"/>
        </w:rPr>
      </w:pPr>
      <w:commentRangeStart w:id="88"/>
      <w:r w:rsidRPr="6C94D6F8" w:rsidR="6C94D6F8">
        <w:rPr>
          <w:sz w:val="24"/>
          <w:szCs w:val="24"/>
          <w:lang w:val="pt-BR"/>
        </w:rPr>
        <w:t xml:space="preserve">Através da montagem do mapa e da sequência didática que será elaborada para trabalhar juntamente com o </w:t>
      </w:r>
      <w:r w:rsidRPr="6C94D6F8" w:rsidR="6C94D6F8">
        <w:rPr>
          <w:i w:val="1"/>
          <w:iCs w:val="1"/>
          <w:sz w:val="24"/>
          <w:szCs w:val="24"/>
          <w:lang w:val="pt-BR"/>
        </w:rPr>
        <w:t xml:space="preserve">software </w:t>
      </w:r>
      <w:r w:rsidRPr="6C94D6F8" w:rsidR="6C94D6F8">
        <w:rPr>
          <w:i w:val="0"/>
          <w:iCs w:val="0"/>
          <w:sz w:val="24"/>
          <w:szCs w:val="24"/>
          <w:lang w:val="pt-BR"/>
        </w:rPr>
        <w:t>espera-se que</w:t>
      </w:r>
      <w:r w:rsidRPr="6C94D6F8" w:rsidR="6C94D6F8">
        <w:rPr>
          <w:i w:val="1"/>
          <w:iCs w:val="1"/>
          <w:sz w:val="24"/>
          <w:szCs w:val="24"/>
          <w:lang w:val="pt-BR"/>
        </w:rPr>
        <w:t xml:space="preserve"> </w:t>
      </w:r>
      <w:r w:rsidRPr="6C94D6F8" w:rsidR="6C94D6F8">
        <w:rPr>
          <w:sz w:val="24"/>
          <w:szCs w:val="24"/>
          <w:lang w:val="pt-BR"/>
        </w:rPr>
        <w:t>os estudantes consigam ampliar seus conhecimentos acerca da dimensão do território, da localização deles mesmos no país e do que esses limites geográficos representam. Com os conhecimentos disponibilizados acerca de cada estado será possível ampliar seu repertório cultural e possivelmente criar questionamentos que os instiguem a pesquisar mais</w:t>
      </w:r>
      <w:r w:rsidRPr="6C94D6F8" w:rsidR="6C94D6F8">
        <w:rPr>
          <w:sz w:val="24"/>
          <w:szCs w:val="24"/>
          <w:lang w:val="pt-BR"/>
        </w:rPr>
        <w:t xml:space="preserve">. Ao ter acesso a tantas informações sobre os estados, também é esperado que eles tenham uma melhor dimensão do tamanho do Brasil e da diversidade cultural existente nele. </w:t>
      </w:r>
    </w:p>
    <w:p w:rsidRPr="007B1CD1" w:rsidR="1F24451C" w:rsidP="6C94D6F8" w:rsidRDefault="1F24451C" w14:paraId="64C64628" w14:textId="299DA843">
      <w:pPr>
        <w:spacing w:line="360" w:lineRule="auto"/>
        <w:ind w:firstLine="720"/>
        <w:jc w:val="both"/>
        <w:rPr>
          <w:rFonts w:ascii="Times New Roman" w:hAnsi="Times New Roman" w:eastAsia="Times New Roman" w:cs="Times New Roman"/>
          <w:noProof w:val="0"/>
          <w:color w:val="auto"/>
          <w:sz w:val="24"/>
          <w:szCs w:val="24"/>
          <w:lang w:val="pt-BR"/>
        </w:rPr>
      </w:pPr>
      <w:r w:rsidRPr="6C94D6F8" w:rsidR="6C94D6F8">
        <w:rPr>
          <w:rFonts w:ascii="Times New Roman" w:hAnsi="Times New Roman" w:eastAsia="Times New Roman" w:cs="Times New Roman"/>
          <w:noProof w:val="0"/>
          <w:color w:val="auto"/>
          <w:sz w:val="24"/>
          <w:szCs w:val="24"/>
          <w:lang w:val="pt-BR"/>
        </w:rPr>
        <w:t xml:space="preserve">Para Carla Viana </w:t>
      </w:r>
      <w:proofErr w:type="spellStart"/>
      <w:r w:rsidRPr="6C94D6F8" w:rsidR="6C94D6F8">
        <w:rPr>
          <w:rFonts w:ascii="Times New Roman" w:hAnsi="Times New Roman" w:eastAsia="Times New Roman" w:cs="Times New Roman"/>
          <w:noProof w:val="0"/>
          <w:color w:val="auto"/>
          <w:sz w:val="24"/>
          <w:szCs w:val="24"/>
          <w:lang w:val="pt-BR"/>
        </w:rPr>
        <w:t>Coscarelli</w:t>
      </w:r>
      <w:proofErr w:type="spellEnd"/>
      <w:r w:rsidRPr="6C94D6F8" w:rsidR="6C94D6F8">
        <w:rPr>
          <w:rFonts w:ascii="Times New Roman" w:hAnsi="Times New Roman" w:eastAsia="Times New Roman" w:cs="Times New Roman"/>
          <w:noProof w:val="0"/>
          <w:color w:val="auto"/>
          <w:sz w:val="24"/>
          <w:szCs w:val="24"/>
          <w:lang w:val="pt-BR"/>
        </w:rPr>
        <w:t xml:space="preserve"> (2007) o computador pode e deve ser utilizado como “meio de comunicação, como fonte de informação, que ajudará os alunos a responder suas perguntas, a levantar novos questionamentos, a desenvolver projetos e a confeccionar diversos produtos” (p.28). </w:t>
      </w:r>
    </w:p>
    <w:p w:rsidRPr="007B1CD1" w:rsidR="1F24451C" w:rsidP="6C94D6F8" w:rsidRDefault="1F24451C" w14:paraId="038D9A20" w14:textId="0D4119D0">
      <w:pPr>
        <w:spacing w:line="360" w:lineRule="auto"/>
        <w:ind w:firstLine="720"/>
        <w:jc w:val="both"/>
        <w:rPr>
          <w:rFonts w:ascii="Times New Roman" w:hAnsi="Times New Roman" w:eastAsia="Times New Roman" w:cs="Times New Roman"/>
          <w:noProof w:val="0"/>
          <w:color w:val="auto"/>
          <w:sz w:val="24"/>
          <w:szCs w:val="24"/>
          <w:lang w:val="pt-BR"/>
        </w:rPr>
      </w:pPr>
      <w:proofErr w:type="spellStart"/>
      <w:r w:rsidRPr="6C94D6F8" w:rsidR="6C94D6F8">
        <w:rPr>
          <w:rFonts w:ascii="Times New Roman" w:hAnsi="Times New Roman" w:eastAsia="Times New Roman" w:cs="Times New Roman"/>
          <w:noProof w:val="0"/>
          <w:color w:val="auto"/>
          <w:sz w:val="24"/>
          <w:szCs w:val="24"/>
          <w:lang w:val="pt-BR"/>
        </w:rPr>
        <w:t>Coscarelli</w:t>
      </w:r>
      <w:proofErr w:type="spellEnd"/>
      <w:r w:rsidRPr="6C94D6F8" w:rsidR="6C94D6F8">
        <w:rPr>
          <w:rFonts w:ascii="Times New Roman" w:hAnsi="Times New Roman" w:eastAsia="Times New Roman" w:cs="Times New Roman"/>
          <w:noProof w:val="0"/>
          <w:color w:val="auto"/>
          <w:sz w:val="24"/>
          <w:szCs w:val="24"/>
          <w:lang w:val="pt-BR"/>
        </w:rPr>
        <w:t xml:space="preserve"> (2007), no livro “Letramento digital: aspectos sociais e possibilidades pedagógicas” apresenta diversas ideias de atividades que podem ser desenvolvidas com os alunos usando a informática e por isso afirma: </w:t>
      </w:r>
    </w:p>
    <w:p w:rsidR="00714727" w:rsidP="6ED32A66" w:rsidRDefault="00714727" w14:paraId="0019AA06" w14:noSpellErr="1" w14:textId="17F7A394">
      <w:pPr>
        <w:pStyle w:val="Normal"/>
        <w:spacing w:line="240" w:lineRule="auto"/>
        <w:ind w:left="2268" w:firstLine="0"/>
        <w:jc w:val="both"/>
        <w:rPr>
          <w:lang w:val="pt-BR"/>
        </w:rPr>
      </w:pPr>
      <w:r w:rsidRPr="6ED32A66" w:rsidR="6ED32A66">
        <w:rPr>
          <w:rFonts w:ascii="Times New Roman" w:hAnsi="Times New Roman" w:eastAsia="Times New Roman" w:cs="Times New Roman"/>
          <w:noProof w:val="0"/>
          <w:color w:val="auto"/>
          <w:sz w:val="20"/>
          <w:szCs w:val="20"/>
          <w:lang w:val="pt-BR"/>
        </w:rPr>
        <w:t>Ideias para usar a informática como recurso de ensino-aprendizagem e formas de fazer isso é o que não falta. O que precisamos fazer é acreditar que a escola possa ser diferente, divertida, que ela não é o lugar das informações prontas, nem de verdades absolutas. Ela é o lugar de construir, questionar, pensar, enfim, colocar em prática a velha história de aprender a aprender (p.39).</w:t>
      </w:r>
      <w:r w:rsidRPr="6ED32A66" w:rsidR="6ED32A66">
        <w:rPr>
          <w:color w:val="auto"/>
          <w:sz w:val="24"/>
          <w:szCs w:val="24"/>
          <w:lang w:val="pt-BR"/>
        </w:rPr>
        <w:t xml:space="preserve"> </w:t>
      </w:r>
      <w:commentRangeEnd w:id="88"/>
      <w:r>
        <w:rPr>
          <w:rStyle w:val="CommentReference"/>
        </w:rPr>
        <w:commentReference w:id="88"/>
      </w:r>
    </w:p>
    <w:p w:rsidR="78CF5219" w:rsidP="6ED32A66" w:rsidRDefault="78CF5219" w14:paraId="7577FFC3" w14:noSpellErr="1" w14:textId="6F067181">
      <w:pPr>
        <w:pStyle w:val="Ttulo1"/>
        <w:spacing w:before="240" w:beforeAutospacing="off" w:after="240" w:afterAutospacing="off"/>
        <w:ind/>
        <w:rPr>
          <w:lang w:val="pt-BR"/>
        </w:rPr>
      </w:pPr>
      <w:r w:rsidRPr="6ED32A66" w:rsidR="6ED32A66">
        <w:rPr>
          <w:lang w:val="pt-BR"/>
        </w:rPr>
        <w:t>TRABALHOS CORRELATOS</w:t>
      </w:r>
    </w:p>
    <w:p w:rsidR="78CF5219" w:rsidP="2D6AEC79" w:rsidRDefault="2D6AEC79" w14:paraId="434F45EC" w14:textId="57B5B734">
      <w:pPr>
        <w:spacing w:line="360" w:lineRule="auto"/>
        <w:ind w:firstLine="708"/>
        <w:jc w:val="both"/>
        <w:rPr>
          <w:sz w:val="24"/>
          <w:szCs w:val="24"/>
          <w:lang w:val="pt-BR"/>
        </w:rPr>
      </w:pPr>
      <w:r w:rsidRPr="2D6AEC79">
        <w:rPr>
          <w:sz w:val="24"/>
          <w:szCs w:val="24"/>
          <w:lang w:val="pt-BR"/>
        </w:rPr>
        <w:t>Na pesquisa por trabalhos correlatos localizou-se, em um site, jogos educativos onde constavam alguns específicos de geografia. Entre eles estava o “Estados do Brasil</w:t>
      </w:r>
      <w:commentRangeStart w:id="90"/>
      <w:commentRangeStart w:id="91"/>
      <w:r w:rsidRPr="2D6AEC79">
        <w:rPr>
          <w:sz w:val="24"/>
          <w:szCs w:val="24"/>
          <w:lang w:val="pt-BR"/>
        </w:rPr>
        <w:t xml:space="preserve">”, </w:t>
      </w:r>
      <w:commentRangeEnd w:id="90"/>
      <w:r w:rsidR="009F6403">
        <w:rPr>
          <w:rStyle w:val="Refdecomentrio"/>
        </w:rPr>
        <w:commentReference w:id="90"/>
      </w:r>
      <w:commentRangeEnd w:id="91"/>
      <w:r>
        <w:rPr>
          <w:rStyle w:val="Refdecomentrio"/>
        </w:rPr>
        <w:commentReference w:id="91"/>
      </w:r>
      <w:r w:rsidRPr="2D6AEC79">
        <w:rPr>
          <w:sz w:val="24"/>
          <w:szCs w:val="24"/>
          <w:lang w:val="pt-BR"/>
        </w:rPr>
        <w:t>que tinha por objetivo testar os conhecimentos sobre a geografia brasileira.</w:t>
      </w:r>
    </w:p>
    <w:p w:rsidRPr="00324D74" w:rsidR="78CF5219" w:rsidP="58DF48B2" w:rsidRDefault="6D5B9ECA" w14:paraId="4C2279C7" w14:textId="3F556A64" w14:noSpellErr="1">
      <w:pPr>
        <w:spacing w:line="360" w:lineRule="auto"/>
        <w:ind w:firstLine="708"/>
        <w:jc w:val="both"/>
        <w:rPr>
          <w:sz w:val="24"/>
          <w:szCs w:val="24"/>
          <w:lang w:val="pt-BR"/>
        </w:rPr>
        <w:pPrChange w:author="Barbara Stefany dos Santos Deodato" w:date="2018-11-04T12:15:00Z" w:id="93">
          <w:pPr>
            <w:ind w:firstLine="708"/>
            <w:jc w:val="both"/>
          </w:pPr>
        </w:pPrChange>
      </w:pPr>
      <w:r w:rsidRPr="6D5B9ECA">
        <w:rPr>
          <w:sz w:val="24"/>
          <w:szCs w:val="24"/>
          <w:lang w:val="pt-BR"/>
        </w:rPr>
        <w:t xml:space="preserve">Para iniciar o jogo </w:t>
      </w:r>
      <w:commentRangeStart w:id="94"/>
      <w:r w:rsidRPr="6D5B9ECA">
        <w:rPr>
          <w:sz w:val="24"/>
          <w:szCs w:val="24"/>
          <w:lang w:val="pt-BR"/>
        </w:rPr>
        <w:t xml:space="preserve">basta </w:t>
      </w:r>
      <w:commentRangeEnd w:id="94"/>
      <w:r w:rsidR="004E780C">
        <w:rPr>
          <w:rStyle w:val="Refdecomentrio"/>
        </w:rPr>
        <w:commentReference w:id="94"/>
      </w:r>
      <w:r w:rsidRPr="6D5B9ECA">
        <w:rPr>
          <w:sz w:val="24"/>
          <w:szCs w:val="24"/>
          <w:lang w:val="pt-BR"/>
        </w:rPr>
        <w:t xml:space="preserve">apertar no botão (verde) “começar”. Logo apareceria o nome de um dos estados brasileiros. O jogador deveria então localizá-lo no mapa, que tinha apenas o contorno do Brasil e seus estados. Clicando no estado correto seu contorno (antes preto) se tornava verde. Caso contrário emitiria um aviso com o nome do estado que correspondia aquele contorno. Clicando errado mais de duas vezes um contorno roxo surgiria no estado correto e após clicar nele se tornaria vermelho anunciando que foram precisas várias tentativas para o encontrar. </w:t>
      </w:r>
      <w:ins w:author="Marina Müller Silveira" w:date="2018-10-31T16:01:00Z" w:id="95">
        <w:r w:rsidRPr="6D5B9ECA" w:rsidR="02C019C5">
          <w:rPr>
            <w:sz w:val="24"/>
            <w:szCs w:val="24"/>
            <w:lang w:val="pt-BR"/>
          </w:rPr>
          <w:t>Na figu</w:t>
        </w:r>
      </w:ins>
      <w:ins w:author="Marina Müller Silveira" w:date="2018-10-31T16:02:00Z" w:id="96">
        <w:r w:rsidRPr="6D5B9ECA" w:rsidR="48F0EFA1">
          <w:rPr>
            <w:sz w:val="24"/>
            <w:szCs w:val="24"/>
            <w:lang w:val="pt-BR"/>
          </w:rPr>
          <w:t>r</w:t>
        </w:r>
      </w:ins>
      <w:ins w:author="Marina Müller Silveira" w:date="2018-10-31T16:01:00Z" w:id="97">
        <w:r w:rsidRPr="6D5B9ECA" w:rsidR="02C019C5">
          <w:rPr>
            <w:sz w:val="24"/>
            <w:szCs w:val="24"/>
            <w:lang w:val="pt-BR"/>
          </w:rPr>
          <w:t xml:space="preserve">a 1 pode-se ver como ficariam os contornos de acordo com </w:t>
        </w:r>
      </w:ins>
      <w:ins w:author="Marina Müller Silveira" w:date="2018-10-31T16:02:00Z" w:id="98">
        <w:r w:rsidRPr="6D5B9ECA" w:rsidR="48F0EFA1">
          <w:rPr>
            <w:sz w:val="24"/>
            <w:szCs w:val="24"/>
            <w:lang w:val="pt-BR"/>
          </w:rPr>
          <w:t>as tentativas e erros do jogador.</w:t>
        </w:r>
      </w:ins>
      <w:ins w:author="Marina Müller Silveira" w:date="2018-10-31T16:01:00Z" w:id="99">
        <w:r w:rsidRPr="794699A7" w:rsidR="02C019C5">
          <w:rPr>
            <w:sz w:val="24"/>
            <w:szCs w:val="24"/>
            <w:lang w:val="pt-BR"/>
            <w:rPrChange w:author="Marina Müller Silveira" w:date="2018-10-31T16:01:00Z" w:id="100">
              <w:rPr/>
            </w:rPrChange>
          </w:rPr>
          <w:t xml:space="preserve"> </w:t>
        </w:r>
      </w:ins>
    </w:p>
    <w:p w:rsidRPr="00324D74" w:rsidR="78CF5219" w:rsidP="6D5B9ECA" w:rsidRDefault="6D5B9ECA" w14:paraId="2CA14983" w14:textId="31199C6A">
      <w:pPr>
        <w:spacing w:line="360" w:lineRule="auto"/>
        <w:ind w:firstLine="708"/>
        <w:jc w:val="both"/>
        <w:rPr>
          <w:del w:author="Marina Müller Silveira" w:date="2018-10-31T16:02:00Z" w:id="101"/>
          <w:sz w:val="24"/>
          <w:szCs w:val="24"/>
          <w:lang w:val="pt-BR"/>
        </w:rPr>
      </w:pPr>
      <w:r w:rsidRPr="6D5B9ECA">
        <w:rPr>
          <w:sz w:val="24"/>
          <w:szCs w:val="24"/>
          <w:lang w:val="pt-BR"/>
        </w:rPr>
        <w:t>O término ocorreria quando todos os estados fossem localizados. Ao finalizar o jogo a tela emite um informativo com a quantidades de acertos e erros do jogador.</w:t>
      </w:r>
      <w:ins w:author="Marina Müller Silveira" w:date="2018-10-31T16:11:00Z" w:id="102">
        <w:r w:rsidRPr="6D5B9ECA" w:rsidR="09BA4546">
          <w:rPr>
            <w:sz w:val="24"/>
            <w:szCs w:val="24"/>
            <w:lang w:val="pt-BR"/>
          </w:rPr>
          <w:t xml:space="preserve"> </w:t>
        </w:r>
      </w:ins>
    </w:p>
    <w:p w:rsidR="6D5B9ECA" w:rsidP="1A42EA88" w:rsidRDefault="6D5B9ECA" w14:paraId="666ADFC0" w14:textId="2F17270E" w14:noSpellErr="1">
      <w:pPr>
        <w:spacing w:line="360" w:lineRule="auto"/>
        <w:ind w:firstLine="708"/>
        <w:jc w:val="both"/>
        <w:rPr>
          <w:color w:val="4472C4"/>
          <w:sz w:val="24"/>
          <w:szCs w:val="24"/>
          <w:lang w:val="pt-BR"/>
        </w:rPr>
      </w:pPr>
      <w:r w:rsidRPr="6D5B9ECA">
        <w:rPr>
          <w:sz w:val="24"/>
          <w:szCs w:val="24"/>
          <w:lang w:val="pt-BR"/>
        </w:rPr>
        <w:t xml:space="preserve">Esse jogo pode ser encontrado no site Racha Cuca </w:t>
      </w:r>
      <w:r w:rsidRPr="6D5B9ECA">
        <w:rPr>
          <w:sz w:val="24"/>
          <w:szCs w:val="24"/>
          <w:lang w:val="pt-BR"/>
        </w:rPr>
        <w:t xml:space="preserve">(2018).  </w:t>
      </w:r>
      <w:r w:rsidRPr="6C94D6F8" w:rsidR="00B55D5E">
        <w:fldChar w:fldCharType="begin"/>
      </w:r>
      <w:r w:rsidR="00B55D5E">
        <w:rPr>
          <w:rStyle w:val="Hyperlink"/>
          <w:color w:val="4472C4"/>
          <w:sz w:val="24"/>
          <w:szCs w:val="24"/>
          <w:lang w:val="pt-BR"/>
        </w:rPr>
        <w:instrText xml:space="preserve"> HYPERLINK "https://rachacuca.com.br/passatempos/x-tudo/5/estados-do-brasil/" \h </w:instrText>
      </w:r>
      <w:r w:rsidRPr="49106F5D" w:rsidR="00B55D5E">
        <w:rPr>
          <w:rStyle w:val="Hyperlink"/>
          <w:color w:val="4472C4"/>
          <w:sz w:val="24"/>
          <w:szCs w:val="24"/>
          <w:lang w:val="pt-BR"/>
        </w:rPr>
        <w:fldChar w:fldCharType="separate"/>
      </w:r>
      <w:r w:rsidRPr="6D5B9ECA">
        <w:rPr>
          <w:rStyle w:val="Hyperlink"/>
          <w:color w:val="4472C4"/>
          <w:sz w:val="24"/>
          <w:szCs w:val="24"/>
          <w:lang w:val="pt-BR"/>
        </w:rPr>
        <w:t>https://rachacuca.com.br/passatempos/x-tudo/5/estados-do-brasil</w:t>
      </w:r>
      <w:r w:rsidRPr="6D5B9ECA">
        <w:rPr>
          <w:rStyle w:val="Hyperlink"/>
          <w:color w:val="auto"/>
          <w:sz w:val="24"/>
          <w:szCs w:val="24"/>
          <w:lang w:val="pt-BR"/>
        </w:rPr>
        <w:t>/</w:t>
      </w:r>
      <w:r w:rsidRPr="6C94D6F8" w:rsidR="00B55D5E">
        <w:fldChar w:fldCharType="end"/>
      </w:r>
    </w:p>
    <w:p w:rsidR="6D5B9ECA" w:rsidP="224D01B4" w:rsidRDefault="2D6AEC79" w14:paraId="44DFAEC8" w14:noSpellErr="1" w14:textId="571029F8">
      <w:pPr>
        <w:spacing w:before="240" w:line="240" w:lineRule="auto"/>
        <w:ind w:firstLine="708"/>
        <w:jc w:val="center"/>
        <w:rPr>
          <w:color w:val="4472C4"/>
          <w:sz w:val="24"/>
          <w:szCs w:val="24"/>
          <w:lang w:val="pt-BR"/>
        </w:rPr>
      </w:pPr>
      <w:commentRangeStart w:id="106"/>
      <w:r w:rsidRPr="224D01B4" w:rsidR="224D01B4">
        <w:rPr>
          <w:b w:val="1"/>
          <w:bCs w:val="1"/>
          <w:sz w:val="24"/>
          <w:szCs w:val="24"/>
          <w:lang w:val="pt-BR"/>
        </w:rPr>
        <w:t>Figura 1</w:t>
      </w:r>
      <w:r w:rsidRPr="224D01B4" w:rsidR="224D01B4">
        <w:rPr>
          <w:sz w:val="24"/>
          <w:szCs w:val="24"/>
          <w:lang w:val="pt-BR"/>
        </w:rPr>
        <w:t xml:space="preserve"> </w:t>
      </w:r>
      <w:commentRangeEnd w:id="106"/>
      <w:r>
        <w:rPr>
          <w:rStyle w:val="CommentReference"/>
        </w:rPr>
        <w:commentReference w:id="106"/>
      </w:r>
      <w:r w:rsidRPr="224D01B4" w:rsidR="224D01B4">
        <w:rPr>
          <w:sz w:val="24"/>
          <w:szCs w:val="24"/>
          <w:lang w:val="pt-BR"/>
        </w:rPr>
        <w:t xml:space="preserve">– Mapa mostrando os diversos contornos que podem aparecer durante o </w:t>
      </w:r>
      <w:commentRangeStart w:id="107"/>
      <w:r w:rsidRPr="224D01B4" w:rsidR="224D01B4">
        <w:rPr>
          <w:sz w:val="24"/>
          <w:szCs w:val="24"/>
          <w:lang w:val="pt-BR"/>
        </w:rPr>
        <w:t>jogo</w:t>
      </w:r>
      <w:commentRangeEnd w:id="107"/>
      <w:r>
        <w:rPr>
          <w:rStyle w:val="CommentReference"/>
        </w:rPr>
        <w:commentReference w:id="107"/>
      </w:r>
    </w:p>
    <w:p w:rsidR="6D5B9ECA" w:rsidP="224D01B4" w:rsidRDefault="6D5B9ECA" w14:paraId="1134A091" w14:noSpellErr="1" w14:textId="62E132B4">
      <w:pPr>
        <w:spacing w:line="240" w:lineRule="auto"/>
        <w:ind w:firstLine="708"/>
        <w:jc w:val="center"/>
      </w:pPr>
      <w:r>
        <w:drawing>
          <wp:inline wp14:editId="0F00C659" wp14:anchorId="5FBBA9ED">
            <wp:extent cx="4572000" cy="3267075"/>
            <wp:effectExtent l="114300" t="114300" r="95250" b="123825"/>
            <wp:docPr id="1859332710" name="Imagem" title=""/>
            <wp:cNvGraphicFramePr>
              <a:graphicFrameLocks noChangeAspect="1"/>
            </wp:cNvGraphicFramePr>
            <a:graphic>
              <a:graphicData uri="http://schemas.openxmlformats.org/drawingml/2006/picture">
                <pic:pic>
                  <pic:nvPicPr>
                    <pic:cNvPr id="0" name="Imagem"/>
                    <pic:cNvPicPr/>
                  </pic:nvPicPr>
                  <pic:blipFill>
                    <a:blip r:embed="R56c81ab1251a427c">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3267075"/>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D5B9ECA" w:rsidP="224D01B4" w:rsidRDefault="2D6AEC79" w14:paraId="5117704F" w14:noSpellErr="1" w14:textId="3A62B0A5">
      <w:pPr>
        <w:spacing w:after="240" w:line="360" w:lineRule="auto"/>
        <w:ind w:firstLine="708"/>
        <w:jc w:val="left"/>
        <w:rPr>
          <w:sz w:val="20"/>
          <w:szCs w:val="20"/>
          <w:lang w:val="pt-BR"/>
        </w:rPr>
      </w:pPr>
      <w:r w:rsidRPr="224D01B4" w:rsidR="224D01B4">
        <w:rPr>
          <w:sz w:val="20"/>
          <w:szCs w:val="20"/>
          <w:lang w:val="pt-BR"/>
        </w:rPr>
        <w:t xml:space="preserve">              </w:t>
      </w:r>
      <w:r w:rsidRPr="224D01B4" w:rsidR="224D01B4">
        <w:rPr>
          <w:sz w:val="20"/>
          <w:szCs w:val="20"/>
          <w:lang w:val="pt-BR"/>
        </w:rPr>
        <w:t xml:space="preserve">Fonte: </w:t>
      </w:r>
      <w:commentRangeStart w:id="108"/>
      <w:r w:rsidRPr="224D01B4" w:rsidR="224D01B4">
        <w:rPr>
          <w:sz w:val="20"/>
          <w:szCs w:val="20"/>
          <w:lang w:val="pt-BR"/>
        </w:rPr>
        <w:t>Racha Cuca (2018).</w:t>
      </w:r>
      <w:commentRangeEnd w:id="108"/>
      <w:r>
        <w:rPr>
          <w:rStyle w:val="CommentReference"/>
        </w:rPr>
        <w:commentReference w:id="108"/>
      </w:r>
    </w:p>
    <w:p w:rsidRPr="008730B8" w:rsidR="000D2989" w:rsidP="58DF48B2" w:rsidRDefault="6D5B9ECA" w14:paraId="3EC213A3" w14:textId="435A3CB6">
      <w:pPr>
        <w:pStyle w:val="Corpodetexto"/>
        <w:rPr>
          <w:lang w:val="pt-BR"/>
        </w:rPr>
      </w:pPr>
      <w:r w:rsidRPr="58DF48B2" w:rsidR="58DF48B2">
        <w:rPr>
          <w:lang w:val="pt-BR"/>
        </w:rPr>
        <w:t xml:space="preserve"> Também se descobriu um jogo de quebra-cabeça criado pela empresa </w:t>
      </w:r>
      <w:proofErr w:type="spellStart"/>
      <w:r w:rsidRPr="58DF48B2" w:rsidR="58DF48B2">
        <w:rPr>
          <w:lang w:val="pt-BR"/>
        </w:rPr>
        <w:t>NewArt</w:t>
      </w:r>
      <w:proofErr w:type="spellEnd"/>
      <w:r w:rsidRPr="58DF48B2" w:rsidR="58DF48B2">
        <w:rPr>
          <w:lang w:val="pt-BR"/>
        </w:rPr>
        <w:t xml:space="preserve"> </w:t>
      </w:r>
      <w:proofErr w:type="spellStart"/>
      <w:r w:rsidRPr="58DF48B2" w:rsidR="58DF48B2">
        <w:rPr>
          <w:lang w:val="pt-BR"/>
        </w:rPr>
        <w:t>Toys</w:t>
      </w:r>
      <w:proofErr w:type="spellEnd"/>
      <w:r w:rsidRPr="58DF48B2" w:rsidR="58DF48B2">
        <w:rPr>
          <w:lang w:val="pt-BR"/>
        </w:rPr>
        <w:t xml:space="preserve">, que apresenta um mapa do Brasil com os estados e as regiões do país. Os estados e as regiões são peças separadas, de madeira, e os jogadores têm que montar o mapa, que de início tem só o contorno do Brasil. </w:t>
      </w:r>
    </w:p>
    <w:p w:rsidRPr="008730B8" w:rsidR="000D2989" w:rsidP="6ED32A66" w:rsidRDefault="6D5B9ECA" w14:textId="45D34B9D" w14:paraId="55CB5802" w14:noSpellErr="1">
      <w:pPr>
        <w:pStyle w:val="Corpodetexto"/>
        <w:spacing w:after="240" w:afterAutospacing="off"/>
        <w:ind w:firstLine="720"/>
        <w:rPr>
          <w:lang w:val="pt-BR"/>
        </w:rPr>
      </w:pPr>
      <w:ins w:author="Marina Müller Silveira" w:date="2018-10-31T16:04:00Z" w:id="110">
        <w:r w:rsidRPr="6D5B9ECA">
          <w:rPr>
            <w:lang w:val="pt-BR"/>
          </w:rPr>
          <w:t>São duas camadas no tabuleiro</w:t>
        </w:r>
      </w:ins>
      <w:ins w:author="Marina Müller Silveira" w:date="2018-10-31T16:05:00Z" w:id="111">
        <w:r w:rsidRPr="6D5B9ECA" w:rsidR="22256A12">
          <w:rPr>
            <w:lang w:val="pt-BR"/>
          </w:rPr>
          <w:t>, conforme mostrado na figura 2</w:t>
        </w:r>
      </w:ins>
      <w:ins w:author="Marina Müller Silveira" w:date="2018-10-31T16:04:00Z" w:id="112">
        <w:r w:rsidRPr="6D5B9ECA" w:rsidR="35CACBC2">
          <w:rPr>
            <w:lang w:val="pt-BR"/>
          </w:rPr>
          <w:t>.</w:t>
        </w:r>
        <w:r w:rsidRPr="6D5B9ECA" w:rsidR="3627EEEF">
          <w:rPr>
            <w:lang w:val="pt-BR"/>
          </w:rPr>
          <w:t xml:space="preserve"> </w:t>
        </w:r>
      </w:ins>
      <w:ins w:author="Marina Müller Silveira" w:date="2018-10-31T16:05:00Z" w:id="113">
        <w:r w:rsidRPr="6D5B9ECA" w:rsidR="22256A12">
          <w:rPr>
            <w:lang w:val="pt-BR"/>
          </w:rPr>
          <w:t>P</w:t>
        </w:r>
      </w:ins>
      <w:del w:author="Marina Müller Silveira" w:date="2018-10-31T16:03:00Z" w:id="114">
        <w:r w:rsidRPr="6D5B9ECA" w:rsidDel="3627EEEF">
          <w:rPr>
            <w:lang w:val="pt-BR"/>
          </w:rPr>
          <w:delText xml:space="preserve">onde </w:delText>
        </w:r>
      </w:del>
      <w:ins w:author="Marina Müller Silveira" w:date="2018-10-31T16:04:00Z" w:id="115">
        <w:r w:rsidRPr="3627EEEF" w:rsidR="3627EEEF">
          <w:rPr>
            <w:lang w:val="pt-BR"/>
            <w:rPrChange w:author="Marina Müller Silveira" w:date="2018-10-31T16:03:00Z" w:id="116">
              <w:rPr/>
            </w:rPrChange>
          </w:rPr>
          <w:t xml:space="preserve">rimeiro o aluno irá colocar as </w:t>
        </w:r>
      </w:ins>
      <w:ins w:author="Marina Müller Silveira" w:date="2018-10-31T16:05:00Z" w:id="117">
        <w:r w:rsidRPr="3627EEEF" w:rsidR="714CB9EC">
          <w:rPr>
            <w:lang w:val="pt-BR"/>
            <w:rPrChange w:author="Marina Müller Silveira" w:date="2018-10-31T16:03:00Z" w:id="118">
              <w:rPr/>
            </w:rPrChange>
          </w:rPr>
          <w:t>peças correspondentes às regiões do Brasil e depois os estados</w:t>
        </w:r>
      </w:ins>
      <w:ins w:author="Marina Müller Silveira" w:date="2018-10-31T16:06:00Z" w:id="119">
        <w:r w:rsidRPr="3627EEEF" w:rsidR="2ECC725C">
          <w:rPr>
            <w:lang w:val="pt-BR"/>
            <w:rPrChange w:author="Marina Müller Silveira" w:date="2018-10-31T16:03:00Z" w:id="120">
              <w:rPr/>
            </w:rPrChange>
          </w:rPr>
          <w:t xml:space="preserve"> que completam essas regiões. No verso das peças dos estados encontram-se as capitais dos mesmos. Nota-se </w:t>
        </w:r>
      </w:ins>
      <w:del w:author="Marina Müller Silveira" w:date="2018-10-31T16:03:00Z" w:id="121">
        <w:r w:rsidRPr="6D5B9ECA">
          <w:rPr>
            <w:lang w:val="pt-BR"/>
          </w:rPr>
          <w:delText xml:space="preserve">primeiro o aluno irá colocar as regiões do Brasil e depois os estados que completam essas regiões. No verso das peças dos estados encontram-se as capitais dos mesmos. Nota-se </w:delText>
        </w:r>
      </w:del>
      <w:del w:author="Mauricio Capobianco Lopes" w:date="2018-10-31T11:22:00Z" w:id="122">
        <w:r w:rsidRPr="6D5B9ECA" w:rsidDel="00402B42">
          <w:rPr>
            <w:lang w:val="pt-BR"/>
          </w:rPr>
          <w:delText xml:space="preserve">como </w:delText>
        </w:r>
      </w:del>
      <w:ins w:author="Mauricio Capobianco Lopes" w:date="2018-10-31T11:22:00Z" w:id="123">
        <w:r w:rsidR="00402B42">
          <w:rPr>
            <w:lang w:val="pt-BR"/>
          </w:rPr>
          <w:t xml:space="preserve">que </w:t>
        </w:r>
      </w:ins>
      <w:r w:rsidRPr="6D5B9ECA">
        <w:rPr>
          <w:lang w:val="pt-BR"/>
        </w:rPr>
        <w:t xml:space="preserve">o jogo pode ser um grande </w:t>
      </w:r>
      <w:ins w:author="Marina Müller Silveira" w:date="2018-10-31T16:06:00Z" w:id="124">
        <w:r w:rsidRPr="6D5B9ECA" w:rsidR="2AA8C95C">
          <w:rPr>
            <w:lang w:val="pt-BR"/>
          </w:rPr>
          <w:t>recurso para o</w:t>
        </w:r>
      </w:ins>
      <w:del w:author="Marina Müller Silveira" w:date="2018-10-31T16:06:00Z" w:id="125">
        <w:r w:rsidRPr="6D5B9ECA">
          <w:rPr>
            <w:lang w:val="pt-BR"/>
          </w:rPr>
          <w:delText>aliado do</w:delText>
        </w:r>
      </w:del>
      <w:r w:rsidRPr="6D5B9ECA">
        <w:rPr>
          <w:lang w:val="pt-BR"/>
        </w:rPr>
        <w:t xml:space="preserve"> aluno</w:t>
      </w:r>
      <w:ins w:author="Marina Müller Silveira" w:date="2018-10-31T16:06:00Z" w:id="126">
        <w:r w:rsidRPr="6D5B9ECA" w:rsidR="2AA8C95C">
          <w:rPr>
            <w:lang w:val="pt-BR"/>
          </w:rPr>
          <w:t>,</w:t>
        </w:r>
      </w:ins>
      <w:r w:rsidRPr="6D5B9ECA">
        <w:rPr>
          <w:lang w:val="pt-BR"/>
        </w:rPr>
        <w:t xml:space="preserve"> </w:t>
      </w:r>
      <w:ins w:author="Mauricio Capobianco Lopes" w:date="2018-10-31T11:22:00Z" w:id="127">
        <w:del w:author="Marina Müller Silveira" w:date="2018-10-31T16:06:00Z" w:id="128">
          <w:r w:rsidR="00402B42">
            <w:rPr>
              <w:lang w:val="pt-BR"/>
            </w:rPr>
            <w:delText xml:space="preserve">ao </w:delText>
          </w:r>
        </w:del>
        <w:r w:rsidR="00402B42">
          <w:rPr>
            <w:lang w:val="pt-BR"/>
          </w:rPr>
          <w:t>estimula</w:t>
        </w:r>
      </w:ins>
      <w:ins w:author="Marina Müller Silveira" w:date="2018-10-31T16:06:00Z" w:id="129">
        <w:r w:rsidR="2AA8C95C">
          <w:rPr>
            <w:lang w:val="pt-BR"/>
          </w:rPr>
          <w:t>ndo</w:t>
        </w:r>
      </w:ins>
      <w:ins w:author="Mauricio Capobianco Lopes" w:date="2018-10-31T11:22:00Z" w:id="130">
        <w:del w:author="Marina Müller Silveira" w:date="2018-10-31T16:06:00Z" w:id="131">
          <w:r w:rsidDel="2AA8C95C" w:rsidR="00402B42">
            <w:rPr>
              <w:lang w:val="pt-BR"/>
            </w:rPr>
            <w:delText>r</w:delText>
          </w:r>
        </w:del>
        <w:r w:rsidR="00402B42">
          <w:rPr>
            <w:lang w:val="pt-BR"/>
          </w:rPr>
          <w:t xml:space="preserve"> </w:t>
        </w:r>
      </w:ins>
      <w:ins w:author="Marina Müller Silveira" w:date="2018-10-31T16:07:00Z" w:id="132">
        <w:r w:rsidRPr="6D5B9ECA">
          <w:rPr>
            <w:lang w:val="pt-BR"/>
          </w:rPr>
          <w:t xml:space="preserve">o </w:t>
        </w:r>
        <w:r w:rsidR="64F8C4E7">
          <w:rPr>
            <w:lang w:val="pt-BR"/>
          </w:rPr>
          <w:t xml:space="preserve">uso de </w:t>
        </w:r>
      </w:ins>
      <w:del w:author="Mauricio Capobianco Lopes" w:date="2018-10-31T11:22:00Z" w:id="133">
        <w:r w:rsidRPr="6D5B9ECA" w:rsidDel="00402B42">
          <w:rPr>
            <w:lang w:val="pt-BR"/>
          </w:rPr>
          <w:delText xml:space="preserve">com </w:delText>
        </w:r>
      </w:del>
      <w:del w:author="Marina Müller Silveira" w:date="2018-10-31T16:06:00Z" w:id="134">
        <w:r w:rsidRPr="6D5B9ECA">
          <w:rPr>
            <w:lang w:val="pt-BR"/>
          </w:rPr>
          <w:delText>o</w:delText>
        </w:r>
      </w:del>
      <w:ins w:author="Marina Müller Silveira" w:date="2018-10-31T16:07:00Z" w:id="135">
        <w:r w:rsidRPr="6D5B9ECA">
          <w:rPr>
            <w:lang w:val="pt-BR"/>
          </w:rPr>
          <w:t>raciocínio lógico e criatividade em buscas de soluções para os desafios.</w:t>
        </w:r>
      </w:ins>
    </w:p>
    <w:p w:rsidRPr="008730B8" w:rsidR="000D2989" w:rsidP="224D01B4" w:rsidRDefault="6D5B9ECA" w14:paraId="79C65BA2" w14:textId="541F5010">
      <w:pPr>
        <w:pStyle w:val="Corpodetexto"/>
        <w:spacing w:line="240" w:lineRule="auto"/>
        <w:ind w:firstLine="720"/>
        <w:jc w:val="center"/>
        <w:rPr>
          <w:lang w:val="pt-BR"/>
        </w:rPr>
      </w:pPr>
      <w:commentRangeStart w:id="136"/>
      <w:r w:rsidRPr="224D01B4" w:rsidR="224D01B4">
        <w:rPr>
          <w:b w:val="1"/>
          <w:bCs w:val="1"/>
          <w:lang w:val="pt-BR"/>
        </w:rPr>
        <w:t xml:space="preserve">Figura </w:t>
      </w:r>
      <w:commentRangeEnd w:id="136"/>
      <w:r>
        <w:rPr>
          <w:rStyle w:val="CommentReference"/>
        </w:rPr>
        <w:commentReference w:id="136"/>
      </w:r>
      <w:r w:rsidRPr="224D01B4" w:rsidR="224D01B4">
        <w:rPr>
          <w:b w:val="1"/>
          <w:bCs w:val="1"/>
          <w:lang w:val="pt-BR"/>
        </w:rPr>
        <w:t xml:space="preserve">2 – </w:t>
      </w:r>
      <w:r w:rsidRPr="224D01B4" w:rsidR="224D01B4">
        <w:rPr>
          <w:b w:val="0"/>
          <w:bCs w:val="0"/>
          <w:lang w:val="pt-BR"/>
        </w:rPr>
        <w:t xml:space="preserve">Quebra-cabeça da </w:t>
      </w:r>
      <w:proofErr w:type="spellStart"/>
      <w:r w:rsidRPr="224D01B4" w:rsidR="224D01B4">
        <w:rPr>
          <w:b w:val="0"/>
          <w:bCs w:val="0"/>
          <w:lang w:val="pt-BR"/>
        </w:rPr>
        <w:t>Newart</w:t>
      </w:r>
      <w:proofErr w:type="spellEnd"/>
      <w:r w:rsidRPr="224D01B4" w:rsidR="224D01B4">
        <w:rPr>
          <w:b w:val="0"/>
          <w:bCs w:val="0"/>
          <w:lang w:val="pt-BR"/>
        </w:rPr>
        <w:t xml:space="preserve"> </w:t>
      </w:r>
      <w:proofErr w:type="spellStart"/>
      <w:r w:rsidRPr="224D01B4" w:rsidR="224D01B4">
        <w:rPr>
          <w:b w:val="0"/>
          <w:bCs w:val="0"/>
          <w:lang w:val="pt-BR"/>
        </w:rPr>
        <w:t>Toys</w:t>
      </w:r>
      <w:proofErr w:type="spellEnd"/>
    </w:p>
    <w:p w:rsidR="6D5B9ECA" w:rsidP="224D01B4" w:rsidRDefault="6D5B9ECA" w14:textId="76C4FDC1" w14:paraId="291DB5B7" w14:noSpellErr="1">
      <w:pPr>
        <w:pStyle w:val="Corpodetexto"/>
        <w:spacing w:line="240" w:lineRule="auto"/>
        <w:ind w:firstLine="720"/>
        <w:jc w:val="center"/>
      </w:pPr>
      <w:commentRangeStart w:id="137"/>
      <w:r>
        <w:rPr>
          <w:noProof/>
        </w:rPr>
        <w:drawing>
          <wp:inline distT="0" distB="0" distL="0" distR="0" wp14:anchorId="767D7795" wp14:editId="4DA50F74">
            <wp:extent cx="4572000" cy="4114800"/>
            <wp:effectExtent l="133350" t="114300" r="114300" b="152400"/>
            <wp:docPr id="4575592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rcRect/>
                    <a:stretch>
                      <a:fillRect/>
                    </a:stretch>
                  </pic:blipFill>
                  <pic:spPr>
                    <a:xfrm>
                      <a:off x="0" y="0"/>
                      <a:ext cx="4572000" cy="4114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commentRangeEnd w:id="137"/>
      <w:r w:rsidR="00402B42">
        <w:rPr>
          <w:rStyle w:val="Refdecomentrio"/>
        </w:rPr>
        <w:commentReference w:id="137"/>
      </w:r>
    </w:p>
    <w:p w:rsidRPr="00DD624A" w:rsidR="00A64225" w:rsidP="224D01B4" w:rsidRDefault="00A64225" w14:paraId="0AE071C9" w14:textId="29791FD8">
      <w:pPr>
        <w:pStyle w:val="Corpodetexto"/>
        <w:spacing w:after="240" w:line="240" w:lineRule="auto"/>
        <w:ind w:firstLine="0"/>
        <w:jc w:val="left"/>
        <w:rPr>
          <w:sz w:val="20"/>
          <w:szCs w:val="20"/>
          <w:lang w:val="pt-BR"/>
        </w:rPr>
      </w:pPr>
      <w:r w:rsidRPr="224D01B4" w:rsidR="224D01B4">
        <w:rPr>
          <w:sz w:val="20"/>
          <w:szCs w:val="20"/>
          <w:lang w:val="pt-BR"/>
        </w:rPr>
        <w:t xml:space="preserve"> </w:t>
      </w:r>
      <w:r w:rsidRPr="224D01B4" w:rsidR="224D01B4">
        <w:rPr>
          <w:sz w:val="20"/>
          <w:szCs w:val="20"/>
          <w:lang w:val="pt-BR"/>
        </w:rPr>
        <w:t xml:space="preserve">                           </w:t>
      </w:r>
      <w:r w:rsidRPr="224D01B4" w:rsidR="224D01B4">
        <w:rPr>
          <w:sz w:val="20"/>
          <w:szCs w:val="20"/>
          <w:lang w:val="pt-BR"/>
        </w:rPr>
        <w:t>Fonte</w:t>
      </w:r>
      <w:commentRangeStart w:id="138"/>
      <w:commentRangeStart w:id="139"/>
      <w:r w:rsidRPr="224D01B4" w:rsidR="224D01B4">
        <w:rPr>
          <w:sz w:val="20"/>
          <w:szCs w:val="20"/>
          <w:lang w:val="pt-BR"/>
        </w:rPr>
        <w:t xml:space="preserve">: </w:t>
      </w:r>
      <w:proofErr w:type="spellStart"/>
      <w:r w:rsidRPr="224D01B4" w:rsidR="224D01B4">
        <w:rPr>
          <w:sz w:val="20"/>
          <w:szCs w:val="20"/>
          <w:lang w:val="pt-BR"/>
        </w:rPr>
        <w:t>Lalá</w:t>
      </w:r>
      <w:proofErr w:type="spellEnd"/>
      <w:r w:rsidRPr="224D01B4" w:rsidR="224D01B4">
        <w:rPr>
          <w:sz w:val="20"/>
          <w:szCs w:val="20"/>
          <w:lang w:val="pt-BR"/>
        </w:rPr>
        <w:t xml:space="preserve"> e Lelê brinquedos educativos. </w:t>
      </w:r>
      <w:commentRangeEnd w:id="138"/>
      <w:r>
        <w:rPr>
          <w:rStyle w:val="CommentReference"/>
        </w:rPr>
        <w:commentReference w:id="138"/>
      </w:r>
      <w:commentRangeEnd w:id="139"/>
      <w:r>
        <w:rPr>
          <w:rStyle w:val="CommentReference"/>
        </w:rPr>
        <w:commentReference w:id="139"/>
      </w:r>
    </w:p>
    <w:p w:rsidR="00714727" w:rsidP="6ED32A66" w:rsidRDefault="00714727" w14:paraId="3FE739A7" w14:textId="67E58A29" w14:noSpellErr="1">
      <w:pPr>
        <w:pStyle w:val="Ttulo1"/>
        <w:spacing w:before="240" w:beforeAutospacing="off" w:after="240" w:afterAutospacing="off"/>
        <w:rPr/>
      </w:pPr>
      <w:r w:rsidR="6ED32A66">
        <w:rPr/>
        <w:t>ROTEIRO PEDAGÓGICO (SEQUÊNCIA DIDÁTICA)</w:t>
      </w:r>
    </w:p>
    <w:p w:rsidR="224D01B4" w:rsidP="224D01B4" w:rsidRDefault="224D01B4" w14:noSpellErr="1" w14:paraId="665587E5" w14:textId="60DC62AA">
      <w:pPr>
        <w:pStyle w:val="Corpodetexto"/>
        <w:rPr>
          <w:i w:val="0"/>
          <w:iCs w:val="0"/>
          <w:lang w:val="pt-BR"/>
        </w:rPr>
      </w:pPr>
      <w:r w:rsidRPr="224D01B4" w:rsidR="224D01B4">
        <w:rPr>
          <w:lang w:val="pt-BR"/>
        </w:rPr>
        <w:t xml:space="preserve">O roteiro foi pensado com base nas Diretrizes Curriculares Municipais de Blumenau. A ideia é que o </w:t>
      </w:r>
      <w:r w:rsidRPr="224D01B4" w:rsidR="224D01B4">
        <w:rPr>
          <w:i w:val="1"/>
          <w:iCs w:val="1"/>
          <w:lang w:val="pt-BR"/>
        </w:rPr>
        <w:t xml:space="preserve">software </w:t>
      </w:r>
      <w:r w:rsidRPr="224D01B4" w:rsidR="224D01B4">
        <w:rPr>
          <w:i w:val="0"/>
          <w:iCs w:val="0"/>
          <w:lang w:val="pt-BR"/>
        </w:rPr>
        <w:t>auxilie as crianças a construir seu raciocínio geográfico</w:t>
      </w:r>
      <w:r w:rsidRPr="224D01B4" w:rsidR="224D01B4">
        <w:rPr>
          <w:i w:val="0"/>
          <w:iCs w:val="0"/>
          <w:lang w:val="pt-BR"/>
        </w:rPr>
        <w:t xml:space="preserve">, </w:t>
      </w:r>
      <w:r w:rsidRPr="224D01B4" w:rsidR="224D01B4">
        <w:rPr>
          <w:i w:val="0"/>
          <w:iCs w:val="0"/>
          <w:lang w:val="pt-BR"/>
        </w:rPr>
        <w:t xml:space="preserve">refletir e identificar o espaço ao qual pertencem. </w:t>
      </w:r>
      <w:r w:rsidRPr="224D01B4" w:rsidR="224D01B4">
        <w:rPr>
          <w:i w:val="0"/>
          <w:iCs w:val="0"/>
          <w:lang w:val="pt-BR"/>
        </w:rPr>
        <w:t>Espera-se que as crianças ampliem sua</w:t>
      </w:r>
      <w:r w:rsidRPr="224D01B4" w:rsidR="224D01B4">
        <w:rPr>
          <w:i w:val="0"/>
          <w:iCs w:val="0"/>
          <w:lang w:val="pt-BR"/>
        </w:rPr>
        <w:t xml:space="preserve"> bagagem cultural e </w:t>
      </w:r>
      <w:r w:rsidRPr="224D01B4" w:rsidR="224D01B4">
        <w:rPr>
          <w:i w:val="0"/>
          <w:iCs w:val="0"/>
          <w:lang w:val="pt-BR"/>
        </w:rPr>
        <w:t xml:space="preserve">seus  </w:t>
      </w:r>
      <w:r w:rsidRPr="224D01B4" w:rsidR="224D01B4">
        <w:rPr>
          <w:i w:val="0"/>
          <w:iCs w:val="0"/>
          <w:lang w:val="pt-BR"/>
        </w:rPr>
        <w:t>conhecimentos com esse jogo e com as atividades propostas.</w:t>
      </w:r>
    </w:p>
    <w:p w:rsidR="00823D48" w:rsidP="76ACFA06" w:rsidRDefault="76ACFA06" w14:paraId="733D9080" w14:textId="030D4FB5">
      <w:pPr>
        <w:pStyle w:val="Corpodetexto"/>
        <w:rPr>
          <w:lang w:val="pt-BR"/>
        </w:rPr>
      </w:pPr>
      <w:r w:rsidRPr="76ACFA06">
        <w:rPr>
          <w:lang w:val="pt-BR"/>
        </w:rPr>
        <w:t xml:space="preserve">Para iniciar a aula, o professor realiza a checagem do conhecimento prévio das crianças com o questionamento: “Vocês conhecem o nome de todos os estados brasileiros? E sua localização no mapa?” </w:t>
      </w:r>
    </w:p>
    <w:p w:rsidR="00823D48" w:rsidP="76ACFA06" w:rsidRDefault="76ACFA06" w14:paraId="2E3C9943" w14:textId="5936C959">
      <w:pPr>
        <w:pStyle w:val="Corpodetexto"/>
        <w:rPr>
          <w:lang w:val="pt-BR"/>
        </w:rPr>
      </w:pPr>
      <w:r w:rsidRPr="76ACFA06">
        <w:rPr>
          <w:lang w:val="pt-BR"/>
        </w:rPr>
        <w:t xml:space="preserve">Em seguida distribui uma folha onde estará impresso um “esqueleto” do mapa do Brasil (apenas com seus contornos) pedindo então que as crianças o preencham com o nome dos estados que conhecem e deixando em branco os que desconhecem. </w:t>
      </w:r>
    </w:p>
    <w:p w:rsidR="76ACFA06" w:rsidP="224D01B4" w:rsidRDefault="76ACFA06" w14:paraId="37A5AD13" w14:textId="5C9C713C">
      <w:pPr>
        <w:pStyle w:val="Corpodetexto"/>
        <w:ind w:firstLine="0"/>
        <w:rPr>
          <w:lang w:val="pt-BR"/>
        </w:rPr>
      </w:pPr>
      <w:r w:rsidRPr="224D01B4" w:rsidR="224D01B4">
        <w:rPr>
          <w:lang w:val="pt-BR"/>
        </w:rPr>
        <w:t xml:space="preserve">        Pede então que reservem a folha para que completem o restante após realizarem o jogo trazido. Apresenta então o jogo “Onde estou?”. Entrega para cada dupla ou trio de crianças um tablet </w:t>
      </w:r>
      <w:r w:rsidRPr="224D01B4" w:rsidR="224D01B4">
        <w:rPr>
          <w:lang w:val="pt-BR"/>
        </w:rPr>
        <w:t>que</w:t>
      </w:r>
      <w:r w:rsidRPr="224D01B4" w:rsidR="224D01B4">
        <w:rPr>
          <w:lang w:val="pt-BR"/>
        </w:rPr>
        <w:t xml:space="preserve"> </w:t>
      </w:r>
      <w:r w:rsidRPr="224D01B4" w:rsidR="224D01B4">
        <w:rPr>
          <w:lang w:val="pt-BR"/>
        </w:rPr>
        <w:t xml:space="preserve">irão </w:t>
      </w:r>
      <w:r w:rsidRPr="224D01B4" w:rsidR="224D01B4">
        <w:rPr>
          <w:lang w:val="pt-BR"/>
        </w:rPr>
        <w:t>acess</w:t>
      </w:r>
      <w:r w:rsidRPr="224D01B4" w:rsidR="224D01B4">
        <w:rPr>
          <w:lang w:val="pt-BR"/>
        </w:rPr>
        <w:t>ar</w:t>
      </w:r>
      <w:r w:rsidRPr="224D01B4" w:rsidR="224D01B4">
        <w:rPr>
          <w:lang w:val="pt-BR"/>
        </w:rPr>
        <w:t xml:space="preserve"> o aplicativo do jogo. As crianças então jogam em dupla, pois com a mesa </w:t>
      </w:r>
      <w:proofErr w:type="spellStart"/>
      <w:r w:rsidRPr="224D01B4" w:rsidR="224D01B4">
        <w:rPr>
          <w:lang w:val="pt-BR"/>
        </w:rPr>
        <w:t>multitoque</w:t>
      </w:r>
      <w:proofErr w:type="spellEnd"/>
      <w:r w:rsidRPr="224D01B4" w:rsidR="224D01B4">
        <w:rPr>
          <w:lang w:val="pt-BR"/>
        </w:rPr>
        <w:t xml:space="preserve"> eles podem arrastar </w:t>
      </w:r>
      <w:r w:rsidRPr="224D01B4" w:rsidR="224D01B4">
        <w:rPr>
          <w:lang w:val="pt-BR"/>
        </w:rPr>
        <w:t>vários estados de uma vez</w:t>
      </w:r>
      <w:r w:rsidRPr="224D01B4" w:rsidR="224D01B4">
        <w:rPr>
          <w:lang w:val="pt-BR"/>
        </w:rPr>
        <w:t xml:space="preserve">. </w:t>
      </w:r>
      <w:r w:rsidRPr="224D01B4" w:rsidR="224D01B4">
        <w:rPr>
          <w:lang w:val="pt-BR"/>
        </w:rPr>
        <w:t xml:space="preserve"> </w:t>
      </w:r>
    </w:p>
    <w:p w:rsidR="76ACFA06" w:rsidP="58DF48B2" w:rsidRDefault="76ACFA06" w14:paraId="36728F2E" w14:noSpellErr="1" w14:textId="2779B5E0">
      <w:pPr>
        <w:pStyle w:val="Corpodetexto"/>
        <w:ind w:firstLine="720"/>
        <w:rPr>
          <w:lang w:val="pt-BR"/>
        </w:rPr>
      </w:pPr>
      <w:r w:rsidRPr="58DF48B2" w:rsidR="58DF48B2">
        <w:rPr>
          <w:lang w:val="pt-BR"/>
        </w:rPr>
        <w:t xml:space="preserve">A segunda atividade se desenvolverá no decorrer do jogo. Quando as crianças terminarem o jogo e tiver parado de contar o tempo elas terão acesso a vários links, cada um sobre um dos estados. Nesse link terão informações diversas, como bandeira e comida típica. A </w:t>
      </w:r>
      <w:commentRangeStart w:id="145"/>
      <w:r w:rsidRPr="58DF48B2" w:rsidR="58DF48B2">
        <w:rPr>
          <w:lang w:val="pt-BR"/>
        </w:rPr>
        <w:t>intenção é de que essas informações sejam lidas e escritas em t</w:t>
      </w:r>
      <w:r w:rsidRPr="58DF48B2" w:rsidR="58DF48B2">
        <w:rPr>
          <w:lang w:val="pt-BR"/>
        </w:rPr>
        <w:t>ó</w:t>
      </w:r>
      <w:r w:rsidRPr="58DF48B2" w:rsidR="58DF48B2">
        <w:rPr>
          <w:lang w:val="pt-BR"/>
        </w:rPr>
        <w:t xml:space="preserve">picos </w:t>
      </w:r>
      <w:commentRangeEnd w:id="145"/>
      <w:r>
        <w:rPr>
          <w:rStyle w:val="CommentReference"/>
        </w:rPr>
        <w:commentReference w:id="145"/>
      </w:r>
      <w:r w:rsidRPr="58DF48B2" w:rsidR="58DF48B2">
        <w:rPr>
          <w:lang w:val="pt-BR"/>
        </w:rPr>
        <w:t xml:space="preserve">e revistas durante as próximas aulas. </w:t>
      </w:r>
    </w:p>
    <w:p w:rsidR="4B5243DB" w:rsidP="78753B62" w:rsidRDefault="76ACFA06" w14:textId="0944C5F9" w14:paraId="5C8EDC28" w14:noSpellErr="1">
      <w:pPr>
        <w:pStyle w:val="Corpodetexto"/>
        <w:ind w:firstLine="431"/>
        <w:rPr>
          <w:lang w:val="pt-BR"/>
        </w:rPr>
      </w:pPr>
      <w:r w:rsidRPr="76ACFA06">
        <w:rPr>
          <w:lang w:val="pt-BR"/>
        </w:rPr>
        <w:t xml:space="preserve"> Para finalizar essa primeira aula e avaliar o conhecimento adquirido</w:t>
      </w:r>
      <w:ins w:author="Mauricio Capobianco Lopes" w:date="2018-10-31T14:56:00Z" w:id="146">
        <w:r w:rsidR="00437134">
          <w:rPr>
            <w:lang w:val="pt-BR"/>
          </w:rPr>
          <w:t>,</w:t>
        </w:r>
      </w:ins>
      <w:r w:rsidRPr="76ACFA06">
        <w:rPr>
          <w:lang w:val="pt-BR"/>
        </w:rPr>
        <w:t xml:space="preserve"> as crianças pegam novamente o esqueleto do mapa brasileiro, corrigem os estados que haviam preenchido errado e completam o restante. Caso ainda não consigam completar, a professora pode repetir a atividade algumas vezes. Como o jogo mostrará quanto tempo as crianças levaram para completar o mapa seria interessante fazer a atividade e comparar seu próprio tempo, </w:t>
      </w:r>
      <w:del w:author="Mauricio Capobianco Lopes" w:date="2018-10-31T14:56:00Z" w:id="147">
        <w:r w:rsidRPr="76ACFA06" w:rsidDel="00437134">
          <w:rPr>
            <w:lang w:val="pt-BR"/>
          </w:rPr>
          <w:delText xml:space="preserve">se </w:delText>
        </w:r>
      </w:del>
      <w:r w:rsidRPr="76ACFA06">
        <w:rPr>
          <w:lang w:val="pt-BR"/>
        </w:rPr>
        <w:t>desafiando</w:t>
      </w:r>
      <w:ins w:author="Mauricio Capobianco Lopes" w:date="2018-10-31T14:57:00Z" w:id="148">
        <w:r w:rsidR="00437134">
          <w:rPr>
            <w:lang w:val="pt-BR"/>
          </w:rPr>
          <w:t>-se</w:t>
        </w:r>
      </w:ins>
      <w:r w:rsidRPr="76ACFA06">
        <w:rPr>
          <w:lang w:val="pt-BR"/>
        </w:rPr>
        <w:t xml:space="preserve"> a fazer cada vez mais rápido</w:t>
      </w:r>
      <w:commentRangeStart w:id="149"/>
      <w:commentRangeStart w:id="369216342"/>
      <w:r w:rsidRPr="76ACFA06">
        <w:rPr>
          <w:lang w:val="pt-BR"/>
        </w:rPr>
        <w:t xml:space="preserve">. </w:t>
      </w:r>
      <w:r w:rsidRPr="76ACFA06" w:rsidR="224D01B4">
        <w:rPr>
          <w:lang w:val="pt-BR"/>
        </w:rPr>
        <w:t xml:space="preserve"> </w:t>
      </w:r>
      <w:commentRangeEnd w:id="149"/>
      <w:r w:rsidR="00437134">
        <w:rPr>
          <w:rStyle w:val="Refdecomentrio"/>
        </w:rPr>
        <w:commentReference w:id="149"/>
      </w:r>
      <w:commentRangeEnd w:id="369216342"/>
      <w:r>
        <w:rPr>
          <w:rStyle w:val="CommentReference"/>
        </w:rPr>
        <w:commentReference w:id="369216342"/>
      </w:r>
    </w:p>
    <w:p w:rsidR="00714727" w:rsidP="6ED32A66" w:rsidRDefault="00DE1964" w14:paraId="074A13D3" w14:textId="32640E0E" w14:noSpellErr="1">
      <w:pPr>
        <w:pStyle w:val="Ttulo1"/>
        <w:spacing w:before="240" w:beforeAutospacing="off" w:after="240" w:afterAutospacing="off" w:line="360" w:lineRule="auto"/>
        <w:ind w:left="431" w:hanging="431"/>
        <w:jc w:val="left"/>
        <w:rPr>
          <w:sz w:val="24"/>
          <w:szCs w:val="24"/>
        </w:rPr>
      </w:pPr>
      <w:r w:rsidRPr="6ED32A66" w:rsidR="6ED32A66">
        <w:rPr>
          <w:sz w:val="24"/>
          <w:szCs w:val="24"/>
        </w:rPr>
        <w:t xml:space="preserve">RESULTADOS ESPERADOS </w:t>
      </w:r>
    </w:p>
    <w:p w:rsidR="78753B62" w:rsidP="78753B62" w:rsidRDefault="78753B62" w14:noSpellErr="1" w14:paraId="049B86B9" w14:textId="5DD1397B">
      <w:pPr>
        <w:spacing w:line="360" w:lineRule="auto"/>
        <w:ind w:firstLine="720"/>
        <w:jc w:val="both"/>
        <w:rPr>
          <w:rFonts w:ascii="Times New Roman" w:hAnsi="Times New Roman" w:eastAsia="Times New Roman" w:cs="Times New Roman"/>
          <w:noProof w:val="0"/>
          <w:sz w:val="24"/>
          <w:szCs w:val="24"/>
          <w:lang w:val="pt-BR"/>
        </w:rPr>
      </w:pPr>
      <w:r w:rsidRPr="78753B62" w:rsidR="78753B62">
        <w:rPr>
          <w:rFonts w:ascii="Times New Roman" w:hAnsi="Times New Roman" w:eastAsia="Times New Roman" w:cs="Times New Roman"/>
          <w:noProof w:val="0"/>
          <w:sz w:val="24"/>
          <w:szCs w:val="24"/>
          <w:lang w:val="pt-BR"/>
        </w:rPr>
        <w:t xml:space="preserve">Através da montagem do mapa e da sequência didática que será elaborada para trabalhar juntamente com o </w:t>
      </w:r>
      <w:r w:rsidRPr="78753B62" w:rsidR="78753B62">
        <w:rPr>
          <w:rFonts w:ascii="Times New Roman" w:hAnsi="Times New Roman" w:eastAsia="Times New Roman" w:cs="Times New Roman"/>
          <w:i w:val="1"/>
          <w:iCs w:val="1"/>
          <w:noProof w:val="0"/>
          <w:sz w:val="24"/>
          <w:szCs w:val="24"/>
          <w:lang w:val="pt-BR"/>
        </w:rPr>
        <w:t xml:space="preserve">software, </w:t>
      </w:r>
      <w:r w:rsidRPr="78753B62" w:rsidR="78753B62">
        <w:rPr>
          <w:rFonts w:ascii="Times New Roman" w:hAnsi="Times New Roman" w:eastAsia="Times New Roman" w:cs="Times New Roman"/>
          <w:noProof w:val="0"/>
          <w:sz w:val="24"/>
          <w:szCs w:val="24"/>
          <w:lang w:val="pt-BR"/>
        </w:rPr>
        <w:t xml:space="preserve">eles terão a oportunidade de interagir com os outros colegas para solucionar o quebra-cabeça proposto, incentivando o trabalho em equipe, despertando o interesse pelo estudo geográfico do país e o que os limites geográficos representam. O jogo também beneficiará a compreensão da criança quanto ao tamanho do estado em que está imerso, melhorando a percepção do espaço que ocupam, quão pequeno, ou grande, é em relação aos outros estados da nação e ampliar seus conhecimentos acerca da dimensão do território, da localização deles mesmos no país. Um dos objetivos das Diretrizes Municipais de Blumenau para o quinto ano é que eles consigam localizar o estado onde vivem no mapa e espera-se que, com o </w:t>
      </w:r>
      <w:r w:rsidRPr="78753B62" w:rsidR="78753B62">
        <w:rPr>
          <w:rFonts w:ascii="Times New Roman" w:hAnsi="Times New Roman" w:eastAsia="Times New Roman" w:cs="Times New Roman"/>
          <w:i w:val="1"/>
          <w:iCs w:val="1"/>
          <w:noProof w:val="0"/>
          <w:sz w:val="24"/>
          <w:szCs w:val="24"/>
          <w:lang w:val="pt-BR"/>
        </w:rPr>
        <w:t>software</w:t>
      </w:r>
      <w:r w:rsidRPr="78753B62" w:rsidR="78753B62">
        <w:rPr>
          <w:rFonts w:ascii="Times New Roman" w:hAnsi="Times New Roman" w:eastAsia="Times New Roman" w:cs="Times New Roman"/>
          <w:noProof w:val="0"/>
          <w:sz w:val="24"/>
          <w:szCs w:val="24"/>
          <w:lang w:val="pt-BR"/>
        </w:rPr>
        <w:t xml:space="preserve"> e o auxílio da professora, esse objetivo também seja alcançado.  </w:t>
      </w:r>
    </w:p>
    <w:p w:rsidR="78753B62" w:rsidP="6ED32A66" w:rsidRDefault="78753B62" w14:paraId="06467D3B" w14:textId="077D4FF8" w14:noSpellErr="1">
      <w:pPr>
        <w:spacing w:after="240" w:afterAutospacing="off" w:line="360" w:lineRule="auto"/>
        <w:ind w:firstLine="560"/>
        <w:jc w:val="both"/>
        <w:rPr>
          <w:sz w:val="24"/>
          <w:szCs w:val="24"/>
        </w:rPr>
      </w:pPr>
      <w:r w:rsidRPr="6ED32A66" w:rsidR="6ED32A66">
        <w:rPr>
          <w:rFonts w:ascii="Times New Roman" w:hAnsi="Times New Roman" w:eastAsia="Times New Roman" w:cs="Times New Roman"/>
          <w:noProof w:val="0"/>
          <w:sz w:val="24"/>
          <w:szCs w:val="24"/>
          <w:lang w:val="pt-BR"/>
        </w:rPr>
        <w:t xml:space="preserve">Por fim, o jogo deverá promover a sensação de descobrimento, interesse pelo estudo dos mapas e ampliar seu repertório cultural. </w:t>
      </w:r>
    </w:p>
    <w:p w:rsidR="00176909" w:rsidP="00176909" w:rsidRDefault="00176909" w14:paraId="76EC00C6" w14:textId="77777777">
      <w:pPr>
        <w:pStyle w:val="Ttulo1"/>
        <w:rPr>
          <w:lang w:val="pt-BR"/>
        </w:rPr>
      </w:pPr>
      <w:r w:rsidRPr="6ED32A66" w:rsidR="6ED32A66">
        <w:rPr>
          <w:lang w:val="pt-BR"/>
        </w:rPr>
        <w:t>Descrição do jogo</w:t>
      </w:r>
    </w:p>
    <w:p w:rsidR="6ED32A66" w:rsidP="1A42EA88" w:rsidRDefault="6ED32A66" w14:paraId="44A25CBD" w14:textId="22CECF9D" w14:noSpellErr="1">
      <w:pPr>
        <w:spacing w:before="240" w:beforeAutospacing="off" w:after="0" w:afterAutospacing="off" w:line="360" w:lineRule="auto"/>
        <w:ind w:firstLine="720"/>
        <w:rPr>
          <w:noProof w:val="0"/>
          <w:sz w:val="24"/>
          <w:szCs w:val="24"/>
          <w:lang w:val="pt-BR"/>
        </w:rPr>
      </w:pPr>
      <w:r w:rsidRPr="1A42EA88" w:rsidR="1A42EA88">
        <w:rPr>
          <w:noProof w:val="0"/>
          <w:sz w:val="24"/>
          <w:szCs w:val="24"/>
          <w:lang w:val="pt-BR"/>
        </w:rPr>
        <w:t xml:space="preserve">O jogo “Onde estou” está disponível </w:t>
      </w:r>
      <w:r w:rsidRPr="1A42EA88" w:rsidR="1A42EA88">
        <w:rPr>
          <w:i w:val="1"/>
          <w:iCs w:val="1"/>
          <w:noProof w:val="0"/>
          <w:sz w:val="24"/>
          <w:szCs w:val="24"/>
          <w:lang w:val="pt-BR"/>
        </w:rPr>
        <w:t>online</w:t>
      </w:r>
      <w:r w:rsidRPr="1A42EA88" w:rsidR="1A42EA88">
        <w:rPr>
          <w:noProof w:val="0"/>
          <w:sz w:val="24"/>
          <w:szCs w:val="24"/>
          <w:lang w:val="pt-BR"/>
        </w:rPr>
        <w:t xml:space="preserve"> em um site criado especificamente para isso. Ao acessar o site o jogador verá a tela inicial do jogo, conforme mostra a figura 3.</w:t>
      </w:r>
    </w:p>
    <w:p w:rsidR="6ED32A66" w:rsidP="6ED32A66" w:rsidRDefault="6ED32A66" w14:noSpellErr="1" w14:paraId="2F91E5E7" w14:textId="5B40B903">
      <w:pPr>
        <w:pStyle w:val="Normal"/>
        <w:spacing w:before="240" w:beforeAutospacing="off" w:line="240" w:lineRule="auto"/>
        <w:ind w:firstLine="0"/>
        <w:jc w:val="center"/>
        <w:rPr>
          <w:noProof w:val="0"/>
          <w:lang w:val="pt-BR"/>
        </w:rPr>
      </w:pPr>
      <w:r w:rsidRPr="6ED32A66" w:rsidR="6ED32A66">
        <w:rPr>
          <w:b w:val="1"/>
          <w:bCs w:val="1"/>
          <w:noProof w:val="0"/>
          <w:sz w:val="24"/>
          <w:szCs w:val="24"/>
          <w:lang w:val="pt-BR"/>
        </w:rPr>
        <w:t xml:space="preserve">Figura 3 – </w:t>
      </w:r>
      <w:r w:rsidRPr="6ED32A66" w:rsidR="6ED32A66">
        <w:rPr>
          <w:b w:val="0"/>
          <w:bCs w:val="0"/>
          <w:noProof w:val="0"/>
          <w:sz w:val="24"/>
          <w:szCs w:val="24"/>
          <w:lang w:val="pt-BR"/>
        </w:rPr>
        <w:t>Tela inicial</w:t>
      </w:r>
    </w:p>
    <w:p w:rsidR="6ED32A66" w:rsidP="6ED32A66" w:rsidRDefault="6ED32A66" w14:noSpellErr="1" w14:paraId="6881F0ED" w14:textId="537A3625">
      <w:pPr>
        <w:jc w:val="center"/>
      </w:pPr>
      <w:r>
        <w:drawing>
          <wp:inline wp14:editId="5B1A1648" wp14:anchorId="4F416A6C">
            <wp:extent cx="4572000" cy="2571750"/>
            <wp:effectExtent l="133350" t="133350" r="133350" b="152400"/>
            <wp:docPr id="1493656117" name="Imagem" title=""/>
            <wp:cNvGraphicFramePr>
              <a:graphicFrameLocks noChangeAspect="1"/>
            </wp:cNvGraphicFramePr>
            <a:graphic>
              <a:graphicData uri="http://schemas.openxmlformats.org/drawingml/2006/picture">
                <pic:pic>
                  <pic:nvPicPr>
                    <pic:cNvPr id="0" name="Imagem"/>
                    <pic:cNvPicPr/>
                  </pic:nvPicPr>
                  <pic:blipFill>
                    <a:blip r:embed="R9b696f240ab840a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paraId="2855587D" w14:textId="0956AD57">
      <w:pPr>
        <w:pStyle w:val="Normal"/>
        <w:spacing w:after="240" w:afterAutospacing="off"/>
        <w:jc w:val="left"/>
      </w:pPr>
      <w:r w:rsidRPr="6ED32A66" w:rsidR="6ED32A66">
        <w:rPr>
          <w:b w:val="0"/>
          <w:bCs w:val="0"/>
          <w:sz w:val="20"/>
          <w:szCs w:val="20"/>
        </w:rPr>
        <w:t xml:space="preserve">                      Fonte: </w:t>
      </w:r>
      <w:proofErr w:type="spellStart"/>
      <w:r w:rsidRPr="6ED32A66" w:rsidR="6ED32A66">
        <w:rPr>
          <w:b w:val="0"/>
          <w:bCs w:val="0"/>
          <w:sz w:val="20"/>
          <w:szCs w:val="20"/>
        </w:rPr>
        <w:t>Os</w:t>
      </w:r>
      <w:proofErr w:type="spellEnd"/>
      <w:r w:rsidRPr="6ED32A66" w:rsidR="6ED32A66">
        <w:rPr>
          <w:b w:val="0"/>
          <w:bCs w:val="0"/>
          <w:sz w:val="20"/>
          <w:szCs w:val="20"/>
        </w:rPr>
        <w:t xml:space="preserve"> </w:t>
      </w:r>
      <w:proofErr w:type="spellStart"/>
      <w:r w:rsidRPr="6ED32A66" w:rsidR="6ED32A66">
        <w:rPr>
          <w:b w:val="0"/>
          <w:bCs w:val="0"/>
          <w:sz w:val="20"/>
          <w:szCs w:val="20"/>
        </w:rPr>
        <w:t>autores</w:t>
      </w:r>
      <w:proofErr w:type="spellEnd"/>
      <w:r w:rsidRPr="6ED32A66" w:rsidR="6ED32A66">
        <w:rPr>
          <w:b w:val="0"/>
          <w:bCs w:val="0"/>
          <w:sz w:val="20"/>
          <w:szCs w:val="20"/>
        </w:rPr>
        <w:t>.</w:t>
      </w:r>
    </w:p>
    <w:p w:rsidR="6ED32A66" w:rsidP="6ED32A66" w:rsidRDefault="6ED32A66" w14:paraId="7A7B7DC7" w14:textId="71E7DAB4">
      <w:pPr>
        <w:spacing w:line="360" w:lineRule="auto"/>
        <w:ind w:firstLine="720"/>
        <w:jc w:val="both"/>
        <w:rPr>
          <w:noProof w:val="0"/>
          <w:sz w:val="24"/>
          <w:szCs w:val="24"/>
          <w:lang w:val="pt-BR"/>
        </w:rPr>
      </w:pPr>
      <w:r w:rsidRPr="6ED32A66" w:rsidR="6ED32A66">
        <w:rPr>
          <w:noProof w:val="0"/>
          <w:sz w:val="24"/>
          <w:szCs w:val="24"/>
          <w:lang w:val="pt-BR"/>
        </w:rPr>
        <w:t xml:space="preserve">Como o jogo foi desenvolvido pensando em uma mesa </w:t>
      </w:r>
      <w:proofErr w:type="spellStart"/>
      <w:r w:rsidRPr="6ED32A66" w:rsidR="6ED32A66">
        <w:rPr>
          <w:noProof w:val="0"/>
          <w:sz w:val="24"/>
          <w:szCs w:val="24"/>
          <w:lang w:val="pt-BR"/>
        </w:rPr>
        <w:t>multitoque</w:t>
      </w:r>
      <w:proofErr w:type="spellEnd"/>
      <w:r w:rsidRPr="6ED32A66" w:rsidR="6ED32A66">
        <w:rPr>
          <w:noProof w:val="0"/>
          <w:sz w:val="24"/>
          <w:szCs w:val="24"/>
          <w:lang w:val="pt-BR"/>
        </w:rPr>
        <w:t>, é necessário jogá-lo em tela inteira se for acessado em um computador ou tablet, que tem telas menores do que a da mesa.</w:t>
      </w:r>
    </w:p>
    <w:p w:rsidR="6ED32A66" w:rsidP="6ED32A66" w:rsidRDefault="6ED32A66" w14:noSpellErr="1" w14:paraId="6FAB5A79" w14:textId="0942F093">
      <w:pPr>
        <w:spacing w:after="240" w:afterAutospacing="off" w:line="360" w:lineRule="auto"/>
        <w:ind w:firstLine="720"/>
        <w:jc w:val="both"/>
        <w:rPr>
          <w:b w:val="0"/>
          <w:bCs w:val="0"/>
          <w:noProof w:val="0"/>
          <w:sz w:val="24"/>
          <w:szCs w:val="24"/>
          <w:lang w:val="pt-BR"/>
        </w:rPr>
      </w:pPr>
      <w:r w:rsidRPr="6ED32A66" w:rsidR="6ED32A66">
        <w:rPr>
          <w:noProof w:val="0"/>
          <w:sz w:val="24"/>
          <w:szCs w:val="24"/>
          <w:lang w:val="pt-BR"/>
        </w:rPr>
        <w:t>Antes de iniciar o jogo pode-se clicar em “como jogar”. Ao fazer isso aparecerá uma tela de instruções (figura 4).</w:t>
      </w:r>
    </w:p>
    <w:p w:rsidR="6ED32A66" w:rsidP="6ED32A66" w:rsidRDefault="6ED32A66" w14:noSpellErr="1" w14:paraId="231DDB31" w14:textId="5D7F2082">
      <w:pPr>
        <w:pStyle w:val="Normal"/>
        <w:spacing w:line="240" w:lineRule="auto"/>
        <w:jc w:val="center"/>
        <w:rPr>
          <w:b w:val="0"/>
          <w:bCs w:val="0"/>
          <w:noProof w:val="0"/>
          <w:lang w:val="pt-BR"/>
        </w:rPr>
      </w:pPr>
      <w:r w:rsidRPr="6ED32A66" w:rsidR="6ED32A66">
        <w:rPr>
          <w:b w:val="1"/>
          <w:bCs w:val="1"/>
          <w:noProof w:val="0"/>
          <w:sz w:val="24"/>
          <w:szCs w:val="24"/>
          <w:lang w:val="pt-BR"/>
        </w:rPr>
        <w:t xml:space="preserve">Figura 4 </w:t>
      </w:r>
      <w:r w:rsidRPr="6ED32A66" w:rsidR="6ED32A66">
        <w:rPr>
          <w:b w:val="0"/>
          <w:bCs w:val="0"/>
          <w:noProof w:val="0"/>
          <w:sz w:val="24"/>
          <w:szCs w:val="24"/>
          <w:lang w:val="pt-BR"/>
        </w:rPr>
        <w:t>– Como jogar</w:t>
      </w:r>
    </w:p>
    <w:p w:rsidR="6ED32A66" w:rsidP="6ED32A66" w:rsidRDefault="6ED32A66" w14:noSpellErr="1" w14:paraId="30111C8B" w14:textId="0D7B870F">
      <w:pPr>
        <w:pStyle w:val="Normal"/>
        <w:jc w:val="center"/>
      </w:pPr>
      <w:r>
        <w:drawing>
          <wp:inline wp14:editId="62D45352" wp14:anchorId="1A8ABEBD">
            <wp:extent cx="4572000" cy="2867025"/>
            <wp:effectExtent l="114300" t="114300" r="95250" b="123825"/>
            <wp:docPr id="531092873" name="Imagem" title=""/>
            <wp:cNvGraphicFramePr>
              <a:graphicFrameLocks noChangeAspect="1"/>
            </wp:cNvGraphicFramePr>
            <a:graphic>
              <a:graphicData uri="http://schemas.openxmlformats.org/drawingml/2006/picture">
                <pic:pic>
                  <pic:nvPicPr>
                    <pic:cNvPr id="0" name="Imagem"/>
                    <pic:cNvPicPr/>
                  </pic:nvPicPr>
                  <pic:blipFill>
                    <a:blip r:embed="R179cac31a6c34df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867025"/>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noSpellErr="1" w14:paraId="23CCA920" w14:textId="1D869A81">
      <w:pPr>
        <w:pStyle w:val="Normal"/>
        <w:jc w:val="left"/>
        <w:rPr>
          <w:b w:val="1"/>
          <w:bCs w:val="1"/>
          <w:noProof w:val="0"/>
          <w:lang w:val="pt-BR"/>
        </w:rPr>
      </w:pPr>
      <w:r w:rsidRPr="6ED32A66" w:rsidR="6ED32A66">
        <w:rPr>
          <w:b w:val="0"/>
          <w:bCs w:val="0"/>
          <w:noProof w:val="0"/>
          <w:sz w:val="20"/>
          <w:szCs w:val="20"/>
          <w:lang w:val="pt-BR"/>
        </w:rPr>
        <w:t xml:space="preserve">                      Fonte: Os autores.</w:t>
      </w:r>
    </w:p>
    <w:p w:rsidR="6ED32A66" w:rsidP="1A42EA88" w:rsidRDefault="6ED32A66" w14:paraId="65B83AD2" w14:noSpellErr="1" w14:textId="6BA36228">
      <w:pPr>
        <w:spacing w:before="240" w:beforeAutospacing="off" w:after="240" w:afterAutospacing="off" w:line="360" w:lineRule="auto"/>
        <w:jc w:val="both"/>
        <w:rPr>
          <w:noProof w:val="0"/>
          <w:sz w:val="24"/>
          <w:szCs w:val="24"/>
          <w:lang w:val="pt-BR"/>
        </w:rPr>
      </w:pPr>
      <w:r w:rsidRPr="1A42EA88" w:rsidR="1A42EA88">
        <w:rPr>
          <w:noProof w:val="0"/>
          <w:lang w:val="pt-BR"/>
        </w:rPr>
        <w:t xml:space="preserve">            </w:t>
      </w:r>
      <w:r w:rsidRPr="1A42EA88" w:rsidR="1A42EA88">
        <w:rPr>
          <w:noProof w:val="0"/>
          <w:sz w:val="24"/>
          <w:szCs w:val="24"/>
          <w:lang w:val="pt-BR"/>
        </w:rPr>
        <w:t>Ao clicar em “Ok” volta para a tela inicial, onde existe também a guia “sou professor”. Nesta opção o usuário precisará colocar uma senha (figura 5). Colocando a senha correta (prof1208) ele terá acesso a uma tela com o ranking dos “melhores” jogadores, ou seja, daqueles que completaram o mapa em menos tempo (figura 6). Esta tela foi desenvolvida porque a ideia é de que ele seja jogado várias vezes por uma mesma turma e</w:t>
      </w:r>
      <w:r w:rsidRPr="1A42EA88" w:rsidR="1A42EA88">
        <w:rPr>
          <w:noProof w:val="0"/>
          <w:sz w:val="24"/>
          <w:szCs w:val="24"/>
          <w:lang w:val="pt-BR"/>
        </w:rPr>
        <w:t>,</w:t>
      </w:r>
      <w:r w:rsidRPr="1A42EA88" w:rsidR="1A42EA88">
        <w:rPr>
          <w:noProof w:val="0"/>
          <w:sz w:val="24"/>
          <w:szCs w:val="24"/>
          <w:lang w:val="pt-BR"/>
        </w:rPr>
        <w:t xml:space="preserve"> tendo acesso ao </w:t>
      </w:r>
      <w:r w:rsidRPr="1A42EA88" w:rsidR="1A42EA88">
        <w:rPr>
          <w:i w:val="1"/>
          <w:iCs w:val="1"/>
          <w:noProof w:val="0"/>
          <w:sz w:val="24"/>
          <w:szCs w:val="24"/>
          <w:lang w:val="pt-BR"/>
        </w:rPr>
        <w:t>ranking</w:t>
      </w:r>
      <w:r w:rsidRPr="1A42EA88" w:rsidR="1A42EA88">
        <w:rPr>
          <w:i w:val="1"/>
          <w:iCs w:val="1"/>
          <w:noProof w:val="0"/>
          <w:sz w:val="24"/>
          <w:szCs w:val="24"/>
          <w:lang w:val="pt-BR"/>
        </w:rPr>
        <w:t>,</w:t>
      </w:r>
      <w:r w:rsidRPr="1A42EA88" w:rsidR="1A42EA88">
        <w:rPr>
          <w:noProof w:val="0"/>
          <w:sz w:val="24"/>
          <w:szCs w:val="24"/>
          <w:lang w:val="pt-BR"/>
        </w:rPr>
        <w:t xml:space="preserve"> o professor conseguirá avaliar se a turma está progredindo ou não.</w:t>
      </w:r>
    </w:p>
    <w:p w:rsidR="6ED32A66" w:rsidP="1A42EA88" w:rsidRDefault="6ED32A66" w14:paraId="4A56E893" w14:textId="23EF1D17" w14:noSpellErr="1">
      <w:pPr>
        <w:pStyle w:val="Normal"/>
        <w:spacing w:before="240" w:beforeAutospacing="off" w:after="0" w:afterAutospacing="off" w:line="240" w:lineRule="auto"/>
        <w:jc w:val="center"/>
        <w:rPr>
          <w:noProof w:val="0"/>
          <w:lang w:val="pt-BR"/>
        </w:rPr>
      </w:pPr>
      <w:r w:rsidRPr="1A42EA88" w:rsidR="1A42EA88">
        <w:rPr>
          <w:b w:val="1"/>
          <w:bCs w:val="1"/>
          <w:noProof w:val="0"/>
          <w:sz w:val="24"/>
          <w:szCs w:val="24"/>
          <w:lang w:val="pt-BR"/>
        </w:rPr>
        <w:t>Figura 5</w:t>
      </w:r>
      <w:r w:rsidRPr="1A42EA88" w:rsidR="1A42EA88">
        <w:rPr>
          <w:noProof w:val="0"/>
          <w:sz w:val="24"/>
          <w:szCs w:val="24"/>
          <w:lang w:val="pt-BR"/>
        </w:rPr>
        <w:t xml:space="preserve"> – Senha do professor</w:t>
      </w:r>
    </w:p>
    <w:p w:rsidR="6ED32A66" w:rsidP="6ED32A66" w:rsidRDefault="6ED32A66" w14:noSpellErr="1" w14:paraId="393EBCEF" w14:textId="69D34131">
      <w:pPr>
        <w:spacing w:before="0" w:beforeAutospacing="off" w:after="0" w:afterAutospacing="off" w:line="240" w:lineRule="auto"/>
        <w:jc w:val="center"/>
        <w:rPr>
          <w:noProof w:val="0"/>
          <w:lang w:val="pt-BR"/>
        </w:rPr>
      </w:pPr>
      <w:r w:rsidRPr="6ED32A66" w:rsidR="6ED32A66">
        <w:rPr>
          <w:noProof w:val="0"/>
          <w:lang w:val="pt-BR"/>
        </w:rPr>
        <w:t xml:space="preserve"> </w:t>
      </w:r>
      <w:r>
        <w:drawing>
          <wp:inline wp14:editId="7A0DA27F" wp14:anchorId="4CD8E390">
            <wp:extent cx="4572000" cy="2876550"/>
            <wp:effectExtent l="114300" t="114300" r="95250" b="133350"/>
            <wp:docPr id="1530998367" name="Imagem" title=""/>
            <wp:cNvGraphicFramePr>
              <a:graphicFrameLocks noChangeAspect="1"/>
            </wp:cNvGraphicFramePr>
            <a:graphic>
              <a:graphicData uri="http://schemas.openxmlformats.org/drawingml/2006/picture">
                <pic:pic>
                  <pic:nvPicPr>
                    <pic:cNvPr id="0" name="Imagem"/>
                    <pic:cNvPicPr/>
                  </pic:nvPicPr>
                  <pic:blipFill>
                    <a:blip r:embed="R92f813bf09c746e2">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8765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noSpellErr="1" w14:paraId="45E252EB" w14:textId="43192D36">
      <w:pPr>
        <w:pStyle w:val="Normal"/>
        <w:spacing w:before="0" w:beforeAutospacing="off" w:after="0" w:afterAutospacing="off" w:line="240" w:lineRule="auto"/>
        <w:jc w:val="left"/>
        <w:rPr>
          <w:noProof w:val="0"/>
          <w:lang w:val="pt-BR"/>
        </w:rPr>
      </w:pPr>
      <w:r w:rsidRPr="6ED32A66" w:rsidR="6ED32A66">
        <w:rPr>
          <w:noProof w:val="0"/>
          <w:sz w:val="20"/>
          <w:szCs w:val="20"/>
          <w:lang w:val="pt-BR"/>
        </w:rPr>
        <w:t xml:space="preserve">                       Fonte: Os autores.</w:t>
      </w:r>
    </w:p>
    <w:p w:rsidR="6ED32A66" w:rsidP="6ED32A66" w:rsidRDefault="6ED32A66" w14:noSpellErr="1" w14:paraId="6F54ECDE" w14:textId="538313A3">
      <w:pPr>
        <w:pStyle w:val="Normal"/>
        <w:spacing w:before="240" w:beforeAutospacing="off" w:after="0" w:afterAutospacing="off" w:line="240" w:lineRule="auto"/>
        <w:jc w:val="center"/>
        <w:rPr>
          <w:noProof w:val="0"/>
          <w:sz w:val="20"/>
          <w:szCs w:val="20"/>
          <w:lang w:val="pt-BR"/>
        </w:rPr>
      </w:pPr>
      <w:r w:rsidRPr="6ED32A66" w:rsidR="6ED32A66">
        <w:rPr>
          <w:b w:val="1"/>
          <w:bCs w:val="1"/>
          <w:noProof w:val="0"/>
          <w:sz w:val="24"/>
          <w:szCs w:val="24"/>
          <w:lang w:val="pt-BR"/>
        </w:rPr>
        <w:t>Figura 6</w:t>
      </w:r>
      <w:r w:rsidRPr="6ED32A66" w:rsidR="6ED32A66">
        <w:rPr>
          <w:noProof w:val="0"/>
          <w:sz w:val="24"/>
          <w:szCs w:val="24"/>
          <w:lang w:val="pt-BR"/>
        </w:rPr>
        <w:t xml:space="preserve"> - </w:t>
      </w:r>
      <w:r w:rsidRPr="6ED32A66" w:rsidR="6ED32A66">
        <w:rPr>
          <w:i w:val="1"/>
          <w:iCs w:val="1"/>
          <w:noProof w:val="0"/>
          <w:sz w:val="24"/>
          <w:szCs w:val="24"/>
          <w:lang w:val="pt-BR"/>
        </w:rPr>
        <w:t>Ranking</w:t>
      </w:r>
    </w:p>
    <w:p w:rsidR="6ED32A66" w:rsidP="6ED32A66" w:rsidRDefault="6ED32A66" w14:noSpellErr="1" w14:paraId="334F4158" w14:textId="3F69B7CB">
      <w:pPr>
        <w:jc w:val="center"/>
      </w:pPr>
      <w:r>
        <w:drawing>
          <wp:inline wp14:editId="2F93A565" wp14:anchorId="6CDCD444">
            <wp:extent cx="4572000" cy="2571750"/>
            <wp:effectExtent l="133350" t="133350" r="133350" b="152400"/>
            <wp:docPr id="869517521" name="Imagem" title=""/>
            <wp:cNvGraphicFramePr>
              <a:graphicFrameLocks noChangeAspect="1"/>
            </wp:cNvGraphicFramePr>
            <a:graphic>
              <a:graphicData uri="http://schemas.openxmlformats.org/drawingml/2006/picture">
                <pic:pic>
                  <pic:nvPicPr>
                    <pic:cNvPr id="0" name="Imagem"/>
                    <pic:cNvPicPr/>
                  </pic:nvPicPr>
                  <pic:blipFill>
                    <a:blip r:embed="Rd47b0f07b8e0438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paraId="7945C2B1" w14:textId="0868BB11">
      <w:pPr>
        <w:pStyle w:val="Normal"/>
        <w:spacing w:after="240" w:afterAutospacing="off" w:line="240" w:lineRule="auto"/>
      </w:pPr>
      <w:r w:rsidRPr="6ED32A66" w:rsidR="6ED32A66">
        <w:rPr>
          <w:sz w:val="20"/>
          <w:szCs w:val="20"/>
        </w:rPr>
        <w:t xml:space="preserve">                      Fonte: </w:t>
      </w:r>
      <w:proofErr w:type="spellStart"/>
      <w:r w:rsidRPr="6ED32A66" w:rsidR="6ED32A66">
        <w:rPr>
          <w:sz w:val="20"/>
          <w:szCs w:val="20"/>
        </w:rPr>
        <w:t>Os</w:t>
      </w:r>
      <w:proofErr w:type="spellEnd"/>
      <w:r w:rsidRPr="6ED32A66" w:rsidR="6ED32A66">
        <w:rPr>
          <w:sz w:val="20"/>
          <w:szCs w:val="20"/>
        </w:rPr>
        <w:t xml:space="preserve"> </w:t>
      </w:r>
      <w:proofErr w:type="spellStart"/>
      <w:r w:rsidRPr="6ED32A66" w:rsidR="6ED32A66">
        <w:rPr>
          <w:sz w:val="20"/>
          <w:szCs w:val="20"/>
        </w:rPr>
        <w:t>autores</w:t>
      </w:r>
      <w:proofErr w:type="spellEnd"/>
      <w:r w:rsidRPr="6ED32A66" w:rsidR="6ED32A66">
        <w:rPr>
          <w:sz w:val="20"/>
          <w:szCs w:val="20"/>
        </w:rPr>
        <w:t>.</w:t>
      </w:r>
    </w:p>
    <w:p w:rsidR="6ED32A66" w:rsidP="6ED32A66" w:rsidRDefault="6ED32A66" w14:noSpellErr="1" w14:paraId="2AF4556D" w14:textId="5351D575">
      <w:pPr>
        <w:spacing w:line="360" w:lineRule="auto"/>
        <w:jc w:val="both"/>
        <w:rPr>
          <w:noProof w:val="0"/>
          <w:lang w:val="pt-BR"/>
        </w:rPr>
      </w:pPr>
      <w:r w:rsidRPr="6ED32A66" w:rsidR="6ED32A66">
        <w:rPr>
          <w:noProof w:val="0"/>
          <w:lang w:val="pt-BR"/>
        </w:rPr>
        <w:t xml:space="preserve">            </w:t>
      </w:r>
      <w:r w:rsidRPr="6ED32A66" w:rsidR="6ED32A66">
        <w:rPr>
          <w:noProof w:val="0"/>
          <w:sz w:val="24"/>
          <w:szCs w:val="24"/>
          <w:lang w:val="pt-BR"/>
        </w:rPr>
        <w:t xml:space="preserve">Voltando a tela inicial, vê-se a opção de escolher entre três níveis: fácil, médio ou difícil (conforme visto </w:t>
      </w:r>
      <w:r w:rsidRPr="6ED32A66" w:rsidR="6ED32A66">
        <w:rPr>
          <w:noProof w:val="0"/>
          <w:sz w:val="24"/>
          <w:szCs w:val="24"/>
          <w:lang w:val="pt-BR"/>
        </w:rPr>
        <w:t>na figura 3)</w:t>
      </w:r>
      <w:r w:rsidRPr="6ED32A66" w:rsidR="6ED32A66">
        <w:rPr>
          <w:b w:val="1"/>
          <w:bCs w:val="1"/>
          <w:noProof w:val="0"/>
          <w:sz w:val="24"/>
          <w:szCs w:val="24"/>
          <w:lang w:val="pt-BR"/>
        </w:rPr>
        <w:t>.</w:t>
      </w:r>
      <w:r w:rsidRPr="6ED32A66" w:rsidR="6ED32A66">
        <w:rPr>
          <w:b w:val="1"/>
          <w:bCs w:val="1"/>
          <w:noProof w:val="0"/>
          <w:sz w:val="24"/>
          <w:szCs w:val="24"/>
          <w:lang w:val="pt-BR"/>
        </w:rPr>
        <w:t xml:space="preserve"> </w:t>
      </w:r>
      <w:r w:rsidRPr="6ED32A66" w:rsidR="6ED32A66">
        <w:rPr>
          <w:noProof w:val="0"/>
          <w:sz w:val="24"/>
          <w:szCs w:val="24"/>
          <w:lang w:val="pt-BR"/>
        </w:rPr>
        <w:t xml:space="preserve">Independente de qual seja o nível selecionado, antes de iniciar o jogador precisará colocar o seu nome (ou o nome da dupla/trio), conforme ilustrado na </w:t>
      </w:r>
      <w:r w:rsidRPr="6ED32A66" w:rsidR="6ED32A66">
        <w:rPr>
          <w:b w:val="0"/>
          <w:bCs w:val="0"/>
          <w:noProof w:val="0"/>
          <w:sz w:val="24"/>
          <w:szCs w:val="24"/>
          <w:lang w:val="pt-BR"/>
        </w:rPr>
        <w:t>figura 7</w:t>
      </w:r>
      <w:r w:rsidRPr="6ED32A66" w:rsidR="6ED32A66">
        <w:rPr>
          <w:noProof w:val="0"/>
          <w:sz w:val="24"/>
          <w:szCs w:val="24"/>
          <w:lang w:val="pt-BR"/>
        </w:rPr>
        <w:t xml:space="preserve">. Isso é necessário para que seja possível identificar de quem são os tempos que aparecem no </w:t>
      </w:r>
      <w:r w:rsidRPr="6ED32A66" w:rsidR="6ED32A66">
        <w:rPr>
          <w:i w:val="1"/>
          <w:iCs w:val="1"/>
          <w:noProof w:val="0"/>
          <w:sz w:val="24"/>
          <w:szCs w:val="24"/>
          <w:lang w:val="pt-BR"/>
        </w:rPr>
        <w:t>ranking</w:t>
      </w:r>
      <w:r w:rsidRPr="6ED32A66" w:rsidR="6ED32A66">
        <w:rPr>
          <w:noProof w:val="0"/>
          <w:sz w:val="24"/>
          <w:szCs w:val="24"/>
          <w:lang w:val="pt-BR"/>
        </w:rPr>
        <w:t xml:space="preserve">.  </w:t>
      </w:r>
    </w:p>
    <w:p w:rsidR="6ED32A66" w:rsidP="6ED32A66" w:rsidRDefault="6ED32A66" w14:noSpellErr="1" w14:paraId="780005FA" w14:textId="534C1C0D">
      <w:pPr>
        <w:pStyle w:val="Normal"/>
        <w:spacing w:line="240" w:lineRule="auto"/>
        <w:jc w:val="center"/>
        <w:rPr>
          <w:noProof w:val="0"/>
          <w:lang w:val="pt-BR"/>
        </w:rPr>
      </w:pPr>
      <w:r w:rsidRPr="6ED32A66" w:rsidR="6ED32A66">
        <w:rPr>
          <w:b w:val="1"/>
          <w:bCs w:val="1"/>
          <w:noProof w:val="0"/>
          <w:sz w:val="24"/>
          <w:szCs w:val="24"/>
          <w:lang w:val="pt-BR"/>
        </w:rPr>
        <w:t xml:space="preserve">Figura 7 </w:t>
      </w:r>
      <w:r w:rsidRPr="6ED32A66" w:rsidR="6ED32A66">
        <w:rPr>
          <w:b w:val="0"/>
          <w:bCs w:val="0"/>
          <w:noProof w:val="0"/>
          <w:sz w:val="24"/>
          <w:szCs w:val="24"/>
          <w:lang w:val="pt-BR"/>
        </w:rPr>
        <w:t>- Nomes</w:t>
      </w:r>
    </w:p>
    <w:p w:rsidR="6ED32A66" w:rsidP="6ED32A66" w:rsidRDefault="6ED32A66" w14:noSpellErr="1" w14:paraId="6CFE87B2" w14:textId="2A023878">
      <w:pPr>
        <w:pStyle w:val="Normal"/>
        <w:jc w:val="center"/>
      </w:pPr>
      <w:r>
        <w:drawing>
          <wp:inline wp14:editId="5E72B604" wp14:anchorId="071BE59E">
            <wp:extent cx="4572000" cy="2571750"/>
            <wp:effectExtent l="133350" t="133350" r="133350" b="152400"/>
            <wp:docPr id="1126114562" name="Imagem" title=""/>
            <wp:cNvGraphicFramePr>
              <a:graphicFrameLocks noChangeAspect="1"/>
            </wp:cNvGraphicFramePr>
            <a:graphic>
              <a:graphicData uri="http://schemas.openxmlformats.org/drawingml/2006/picture">
                <pic:pic>
                  <pic:nvPicPr>
                    <pic:cNvPr id="0" name="Imagem"/>
                    <pic:cNvPicPr/>
                  </pic:nvPicPr>
                  <pic:blipFill>
                    <a:blip r:embed="R0876270f2d3f49fb">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noSpellErr="1" w14:paraId="4C9705EF" w14:textId="1BB49EBE">
      <w:pPr>
        <w:pStyle w:val="Normal"/>
        <w:spacing w:after="240" w:afterAutospacing="off" w:line="240" w:lineRule="auto"/>
        <w:jc w:val="left"/>
        <w:rPr>
          <w:noProof w:val="0"/>
          <w:lang w:val="pt-BR"/>
        </w:rPr>
      </w:pPr>
      <w:r w:rsidRPr="6ED32A66" w:rsidR="6ED32A66">
        <w:rPr>
          <w:noProof w:val="0"/>
          <w:sz w:val="20"/>
          <w:szCs w:val="20"/>
          <w:lang w:val="pt-BR"/>
        </w:rPr>
        <w:t xml:space="preserve">                      Fonte: </w:t>
      </w:r>
      <w:r w:rsidRPr="6ED32A66" w:rsidR="6ED32A66">
        <w:rPr>
          <w:noProof w:val="0"/>
          <w:sz w:val="20"/>
          <w:szCs w:val="20"/>
          <w:lang w:val="pt-BR"/>
        </w:rPr>
        <w:t>Os autores</w:t>
      </w:r>
      <w:r w:rsidRPr="6ED32A66" w:rsidR="6ED32A66">
        <w:rPr>
          <w:noProof w:val="0"/>
          <w:sz w:val="20"/>
          <w:szCs w:val="20"/>
          <w:lang w:val="pt-BR"/>
        </w:rPr>
        <w:t>.</w:t>
      </w:r>
    </w:p>
    <w:p w:rsidR="6ED32A66" w:rsidP="1A42EA88" w:rsidRDefault="6ED32A66" w14:paraId="14ED342B" w14:noSpellErr="1" w14:textId="4AF287C5">
      <w:pPr>
        <w:spacing w:line="360" w:lineRule="auto"/>
        <w:jc w:val="both"/>
        <w:rPr>
          <w:noProof w:val="0"/>
          <w:sz w:val="24"/>
          <w:szCs w:val="24"/>
          <w:lang w:val="pt-BR"/>
        </w:rPr>
      </w:pPr>
      <w:r w:rsidRPr="1A42EA88" w:rsidR="1A42EA88">
        <w:rPr>
          <w:noProof w:val="0"/>
          <w:lang w:val="pt-BR"/>
        </w:rPr>
        <w:t xml:space="preserve">         </w:t>
      </w:r>
      <w:r w:rsidRPr="1A42EA88" w:rsidR="1A42EA88">
        <w:rPr>
          <w:noProof w:val="0"/>
          <w:sz w:val="24"/>
          <w:szCs w:val="24"/>
          <w:lang w:val="pt-BR"/>
        </w:rPr>
        <w:t xml:space="preserve">  Depois de colocar o nome e clicar em jogar aparecerá a imagem do mapa completo (figura 8) por um tempo determinado de acordo com o nível (dez segundos no nível fácil, cinco no médio e três segundos no difícil). Essa imagem também pode ser consultada durante o jogo na aba “ajuda”, caso seja necessário. Entretanto, o número de ajudas também é estipulado de acordo com o nível. O jogador pode solicitar </w:t>
      </w:r>
      <w:r w:rsidRPr="1A42EA88" w:rsidR="1A42EA88">
        <w:rPr>
          <w:noProof w:val="0"/>
          <w:sz w:val="24"/>
          <w:szCs w:val="24"/>
          <w:lang w:val="pt-BR"/>
        </w:rPr>
        <w:t xml:space="preserve">três </w:t>
      </w:r>
      <w:r w:rsidRPr="1A42EA88" w:rsidR="1A42EA88">
        <w:rPr>
          <w:noProof w:val="0"/>
          <w:sz w:val="24"/>
          <w:szCs w:val="24"/>
          <w:lang w:val="pt-BR"/>
        </w:rPr>
        <w:t>ajuda</w:t>
      </w:r>
      <w:r w:rsidRPr="1A42EA88" w:rsidR="1A42EA88">
        <w:rPr>
          <w:noProof w:val="0"/>
          <w:sz w:val="24"/>
          <w:szCs w:val="24"/>
          <w:lang w:val="pt-BR"/>
        </w:rPr>
        <w:t>s</w:t>
      </w:r>
      <w:r w:rsidRPr="1A42EA88" w:rsidR="1A42EA88">
        <w:rPr>
          <w:noProof w:val="0"/>
          <w:sz w:val="24"/>
          <w:szCs w:val="24"/>
          <w:lang w:val="pt-BR"/>
        </w:rPr>
        <w:t xml:space="preserve"> se estiver no nível </w:t>
      </w:r>
      <w:r w:rsidRPr="1A42EA88" w:rsidR="1A42EA88">
        <w:rPr>
          <w:noProof w:val="0"/>
          <w:sz w:val="24"/>
          <w:szCs w:val="24"/>
          <w:lang w:val="pt-BR"/>
        </w:rPr>
        <w:t>fácil</w:t>
      </w:r>
      <w:r w:rsidRPr="1A42EA88" w:rsidR="1A42EA88">
        <w:rPr>
          <w:noProof w:val="0"/>
          <w:sz w:val="24"/>
          <w:szCs w:val="24"/>
          <w:lang w:val="pt-BR"/>
        </w:rPr>
        <w:t xml:space="preserve">, duas no médio e </w:t>
      </w:r>
      <w:r w:rsidRPr="1A42EA88" w:rsidR="1A42EA88">
        <w:rPr>
          <w:noProof w:val="0"/>
          <w:sz w:val="24"/>
          <w:szCs w:val="24"/>
          <w:lang w:val="pt-BR"/>
        </w:rPr>
        <w:t>uma no difícil</w:t>
      </w:r>
      <w:r w:rsidRPr="1A42EA88" w:rsidR="1A42EA88">
        <w:rPr>
          <w:noProof w:val="0"/>
          <w:sz w:val="24"/>
          <w:szCs w:val="24"/>
          <w:lang w:val="pt-BR"/>
        </w:rPr>
        <w:t xml:space="preserve">.  </w:t>
      </w:r>
    </w:p>
    <w:p w:rsidR="6ED32A66" w:rsidP="6ED32A66" w:rsidRDefault="6ED32A66" w14:noSpellErr="1" w14:paraId="4D5318D1" w14:textId="7DF47F25">
      <w:pPr>
        <w:spacing w:line="240" w:lineRule="auto"/>
        <w:jc w:val="center"/>
        <w:rPr>
          <w:noProof w:val="0"/>
          <w:sz w:val="24"/>
          <w:szCs w:val="24"/>
          <w:lang w:val="pt-BR"/>
        </w:rPr>
      </w:pPr>
      <w:r w:rsidRPr="6ED32A66" w:rsidR="6ED32A66">
        <w:rPr>
          <w:b w:val="1"/>
          <w:bCs w:val="1"/>
          <w:noProof w:val="0"/>
          <w:sz w:val="24"/>
          <w:szCs w:val="24"/>
          <w:lang w:val="pt-BR"/>
        </w:rPr>
        <w:t>Figura 8</w:t>
      </w:r>
      <w:r w:rsidRPr="6ED32A66" w:rsidR="6ED32A66">
        <w:rPr>
          <w:noProof w:val="0"/>
          <w:sz w:val="24"/>
          <w:szCs w:val="24"/>
          <w:lang w:val="pt-BR"/>
        </w:rPr>
        <w:t xml:space="preserve"> – Mapa completo</w:t>
      </w:r>
    </w:p>
    <w:p w:rsidR="6ED32A66" w:rsidP="6ED32A66" w:rsidRDefault="6ED32A66" w14:noSpellErr="1" w14:paraId="0306A920" w14:textId="51B5F58F">
      <w:pPr>
        <w:jc w:val="center"/>
      </w:pPr>
      <w:r>
        <w:drawing>
          <wp:inline wp14:editId="2A20F021" wp14:anchorId="342D0B58">
            <wp:extent cx="4572000" cy="2571750"/>
            <wp:effectExtent l="133350" t="133350" r="133350" b="152400"/>
            <wp:docPr id="700283308" name="Imagem" title=""/>
            <wp:cNvGraphicFramePr>
              <a:graphicFrameLocks noChangeAspect="1"/>
            </wp:cNvGraphicFramePr>
            <a:graphic>
              <a:graphicData uri="http://schemas.openxmlformats.org/drawingml/2006/picture">
                <pic:pic>
                  <pic:nvPicPr>
                    <pic:cNvPr id="0" name="Imagem"/>
                    <pic:cNvPicPr/>
                  </pic:nvPicPr>
                  <pic:blipFill>
                    <a:blip r:embed="R88362f07d404414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paraId="77684FA5" w14:textId="6EA8D185">
      <w:pPr>
        <w:pStyle w:val="Normal"/>
        <w:spacing w:after="240" w:afterAutospacing="off"/>
        <w:ind w:firstLine="720"/>
        <w:jc w:val="left"/>
      </w:pPr>
      <w:r w:rsidRPr="6ED32A66" w:rsidR="6ED32A66">
        <w:rPr>
          <w:sz w:val="20"/>
          <w:szCs w:val="20"/>
        </w:rPr>
        <w:t xml:space="preserve">       Fonte: </w:t>
      </w:r>
      <w:proofErr w:type="spellStart"/>
      <w:r w:rsidRPr="6ED32A66" w:rsidR="6ED32A66">
        <w:rPr>
          <w:sz w:val="20"/>
          <w:szCs w:val="20"/>
        </w:rPr>
        <w:t>Os</w:t>
      </w:r>
      <w:proofErr w:type="spellEnd"/>
      <w:r w:rsidRPr="6ED32A66" w:rsidR="6ED32A66">
        <w:rPr>
          <w:sz w:val="20"/>
          <w:szCs w:val="20"/>
        </w:rPr>
        <w:t xml:space="preserve"> </w:t>
      </w:r>
      <w:proofErr w:type="spellStart"/>
      <w:r w:rsidRPr="6ED32A66" w:rsidR="6ED32A66">
        <w:rPr>
          <w:sz w:val="20"/>
          <w:szCs w:val="20"/>
        </w:rPr>
        <w:t>autores</w:t>
      </w:r>
      <w:proofErr w:type="spellEnd"/>
      <w:r w:rsidRPr="6ED32A66" w:rsidR="6ED32A66">
        <w:rPr>
          <w:sz w:val="20"/>
          <w:szCs w:val="20"/>
        </w:rPr>
        <w:t>.</w:t>
      </w:r>
    </w:p>
    <w:p w:rsidR="6ED32A66" w:rsidP="1A42EA88" w:rsidRDefault="6ED32A66" w14:paraId="7F33D12A" w14:noSpellErr="1" w14:textId="18D597BF">
      <w:pPr>
        <w:spacing w:line="360" w:lineRule="auto"/>
        <w:jc w:val="both"/>
        <w:rPr>
          <w:noProof w:val="0"/>
          <w:sz w:val="24"/>
          <w:szCs w:val="24"/>
          <w:lang w:val="pt-BR"/>
        </w:rPr>
      </w:pPr>
      <w:r w:rsidRPr="1A42EA88" w:rsidR="1A42EA88">
        <w:rPr>
          <w:noProof w:val="0"/>
          <w:lang w:val="pt-BR"/>
        </w:rPr>
        <w:t xml:space="preserve">           </w:t>
      </w:r>
      <w:r w:rsidRPr="1A42EA88" w:rsidR="1A42EA88">
        <w:rPr>
          <w:noProof w:val="0"/>
          <w:sz w:val="24"/>
          <w:szCs w:val="24"/>
          <w:lang w:val="pt-BR"/>
        </w:rPr>
        <w:t xml:space="preserve">No nível fácil o mapa apresentará os contornos dos estados e cada peça a ser encaixada terá a sigla junto, facilitando ainda mais. Não há como mostrar uma imagem deste nível porque não foi possível acessá-lo abrindo o </w:t>
      </w:r>
      <w:r w:rsidRPr="1A42EA88" w:rsidR="1A42EA88">
        <w:rPr>
          <w:i w:val="1"/>
          <w:iCs w:val="1"/>
          <w:noProof w:val="0"/>
          <w:sz w:val="24"/>
          <w:szCs w:val="24"/>
          <w:lang w:val="pt-BR"/>
        </w:rPr>
        <w:t xml:space="preserve">site </w:t>
      </w:r>
      <w:r w:rsidRPr="1A42EA88" w:rsidR="1A42EA88">
        <w:rPr>
          <w:noProof w:val="0"/>
          <w:sz w:val="24"/>
          <w:szCs w:val="24"/>
          <w:lang w:val="pt-BR"/>
        </w:rPr>
        <w:t xml:space="preserve">pelo computador. A logo </w:t>
      </w:r>
      <w:r w:rsidRPr="1A42EA88" w:rsidR="1A42EA88">
        <w:rPr>
          <w:noProof w:val="0"/>
          <w:sz w:val="24"/>
          <w:szCs w:val="24"/>
          <w:lang w:val="pt-BR"/>
        </w:rPr>
        <w:t xml:space="preserve">do jogo </w:t>
      </w:r>
      <w:r w:rsidRPr="1A42EA88" w:rsidR="1A42EA88">
        <w:rPr>
          <w:noProof w:val="0"/>
          <w:sz w:val="24"/>
          <w:szCs w:val="24"/>
          <w:lang w:val="pt-BR"/>
        </w:rPr>
        <w:t xml:space="preserve">está em cima do botão, então não é possível clicar. </w:t>
      </w:r>
    </w:p>
    <w:p w:rsidR="6ED32A66" w:rsidP="6ED32A66" w:rsidRDefault="6ED32A66" w14:noSpellErr="1" w14:paraId="0D247E81" w14:textId="7CAC54A9">
      <w:pPr>
        <w:spacing w:after="240" w:afterAutospacing="off" w:line="360" w:lineRule="auto"/>
        <w:ind w:firstLine="720"/>
        <w:jc w:val="both"/>
        <w:rPr>
          <w:noProof w:val="0"/>
          <w:sz w:val="24"/>
          <w:szCs w:val="24"/>
          <w:lang w:val="pt-BR"/>
        </w:rPr>
      </w:pPr>
      <w:r w:rsidRPr="6ED32A66" w:rsidR="6ED32A66">
        <w:rPr>
          <w:noProof w:val="0"/>
          <w:sz w:val="24"/>
          <w:szCs w:val="24"/>
          <w:lang w:val="pt-BR"/>
        </w:rPr>
        <w:t xml:space="preserve">Se o jogador optar pelo nível médio ainda terá os estados junto com suas siglas, mas o mapa estará completamente vazio (figura 9), então será mais difícil de encontrar a localização correta. Cada vez que um estado é colocado no lugar certo ele passa a ser fixo no mapa, então o jogador tem como saber que está certo e não corre o risco de movê-lo por engano. Ele também tem o auxílio de um contador que aparece no canto inferior direito da tela, que mostra quantos estados já foram encontrados. </w:t>
      </w:r>
    </w:p>
    <w:p w:rsidR="6ED32A66" w:rsidP="6ED32A66" w:rsidRDefault="6ED32A66" w14:noSpellErr="1" w14:paraId="515710F7" w14:textId="739C3B74">
      <w:pPr>
        <w:pStyle w:val="Normal"/>
        <w:spacing w:line="240" w:lineRule="auto"/>
        <w:ind w:firstLine="0"/>
        <w:jc w:val="center"/>
        <w:rPr>
          <w:noProof w:val="0"/>
          <w:sz w:val="24"/>
          <w:szCs w:val="24"/>
          <w:lang w:val="pt-BR"/>
        </w:rPr>
      </w:pPr>
      <w:r w:rsidRPr="6ED32A66" w:rsidR="6ED32A66">
        <w:rPr>
          <w:b w:val="1"/>
          <w:bCs w:val="1"/>
          <w:noProof w:val="0"/>
          <w:sz w:val="24"/>
          <w:szCs w:val="24"/>
          <w:lang w:val="pt-BR"/>
        </w:rPr>
        <w:t>Figura 9</w:t>
      </w:r>
      <w:r w:rsidRPr="6ED32A66" w:rsidR="6ED32A66">
        <w:rPr>
          <w:noProof w:val="0"/>
          <w:sz w:val="24"/>
          <w:szCs w:val="24"/>
          <w:lang w:val="pt-BR"/>
        </w:rPr>
        <w:t xml:space="preserve"> - Nível médio</w:t>
      </w:r>
    </w:p>
    <w:p w:rsidR="6ED32A66" w:rsidP="6ED32A66" w:rsidRDefault="6ED32A66" w14:noSpellErr="1" w14:paraId="322D45C2" w14:textId="6929AF34">
      <w:pPr>
        <w:spacing w:line="240" w:lineRule="auto"/>
        <w:jc w:val="center"/>
      </w:pPr>
      <w:r>
        <w:drawing>
          <wp:inline wp14:editId="39F3E968" wp14:anchorId="3A390869">
            <wp:extent cx="4572000" cy="2571750"/>
            <wp:effectExtent l="133350" t="133350" r="133350" b="152400"/>
            <wp:docPr id="26609914" name="Imagem" title=""/>
            <wp:cNvGraphicFramePr>
              <a:graphicFrameLocks noChangeAspect="1"/>
            </wp:cNvGraphicFramePr>
            <a:graphic>
              <a:graphicData uri="http://schemas.openxmlformats.org/drawingml/2006/picture">
                <pic:pic>
                  <pic:nvPicPr>
                    <pic:cNvPr id="0" name="Imagem"/>
                    <pic:cNvPicPr/>
                  </pic:nvPicPr>
                  <pic:blipFill>
                    <a:blip r:embed="R7d40945ef7e94251">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paraId="7483CF54" w14:textId="290DDCED">
      <w:pPr>
        <w:pStyle w:val="Normal"/>
        <w:spacing w:after="240" w:afterAutospacing="off" w:line="240" w:lineRule="auto"/>
        <w:ind w:firstLine="720"/>
        <w:jc w:val="both"/>
      </w:pPr>
      <w:r w:rsidR="6ED32A66">
        <w:rPr/>
        <w:t xml:space="preserve">     </w:t>
      </w:r>
      <w:r w:rsidRPr="6ED32A66" w:rsidR="6ED32A66">
        <w:rPr>
          <w:sz w:val="20"/>
          <w:szCs w:val="20"/>
        </w:rPr>
        <w:t xml:space="preserve">  Fonte: </w:t>
      </w:r>
      <w:proofErr w:type="spellStart"/>
      <w:r w:rsidRPr="6ED32A66" w:rsidR="6ED32A66">
        <w:rPr>
          <w:sz w:val="20"/>
          <w:szCs w:val="20"/>
        </w:rPr>
        <w:t>Os</w:t>
      </w:r>
      <w:proofErr w:type="spellEnd"/>
      <w:r w:rsidRPr="6ED32A66" w:rsidR="6ED32A66">
        <w:rPr>
          <w:sz w:val="20"/>
          <w:szCs w:val="20"/>
        </w:rPr>
        <w:t xml:space="preserve"> </w:t>
      </w:r>
      <w:proofErr w:type="spellStart"/>
      <w:r w:rsidRPr="6ED32A66" w:rsidR="6ED32A66">
        <w:rPr>
          <w:sz w:val="20"/>
          <w:szCs w:val="20"/>
        </w:rPr>
        <w:t>autores</w:t>
      </w:r>
      <w:proofErr w:type="spellEnd"/>
      <w:r w:rsidRPr="6ED32A66" w:rsidR="6ED32A66">
        <w:rPr>
          <w:sz w:val="20"/>
          <w:szCs w:val="20"/>
        </w:rPr>
        <w:t>.</w:t>
      </w:r>
    </w:p>
    <w:p w:rsidR="6ED32A66" w:rsidP="6ED32A66" w:rsidRDefault="6ED32A66" w14:noSpellErr="1" w14:paraId="12A45142" w14:textId="095C426F">
      <w:pPr>
        <w:spacing w:line="360" w:lineRule="auto"/>
        <w:ind w:firstLine="720"/>
        <w:jc w:val="both"/>
      </w:pPr>
      <w:r w:rsidRPr="6ED32A66" w:rsidR="6ED32A66">
        <w:rPr>
          <w:noProof w:val="0"/>
          <w:lang w:val="pt-BR"/>
        </w:rPr>
        <w:t xml:space="preserve"> Ao passar para o nível difícil (figura 10), a dificuldade acrescentada é de que as siglas não estão mais dentro dos estados corretos, elas ficam espalhadas pela tela. Além do jogador ter que arrastar os estados para dentro do mapa também precisa denomina-los corretamente. Enquanto as siglas estão soltas aparecem dentro de bolinhas cinza. Ao coloca-la no lugar correto essa bolinha deixa de existir e a sigla passa a ser fixa naquele contorno. </w:t>
      </w:r>
    </w:p>
    <w:p w:rsidR="6ED32A66" w:rsidP="6ED32A66" w:rsidRDefault="6ED32A66" w14:noSpellErr="1" w14:paraId="568C560C" w14:textId="18E32036">
      <w:pPr>
        <w:pStyle w:val="Normal"/>
        <w:spacing w:before="240" w:beforeAutospacing="off" w:line="240" w:lineRule="auto"/>
        <w:ind w:firstLine="0"/>
        <w:jc w:val="center"/>
        <w:rPr>
          <w:noProof w:val="0"/>
          <w:lang w:val="pt-BR"/>
        </w:rPr>
      </w:pPr>
      <w:r w:rsidRPr="6ED32A66" w:rsidR="6ED32A66">
        <w:rPr>
          <w:b w:val="1"/>
          <w:bCs w:val="1"/>
          <w:noProof w:val="0"/>
          <w:sz w:val="24"/>
          <w:szCs w:val="24"/>
          <w:lang w:val="pt-BR"/>
        </w:rPr>
        <w:t>Figura 10</w:t>
      </w:r>
      <w:r w:rsidRPr="6ED32A66" w:rsidR="6ED32A66">
        <w:rPr>
          <w:noProof w:val="0"/>
          <w:sz w:val="24"/>
          <w:szCs w:val="24"/>
          <w:lang w:val="pt-BR"/>
        </w:rPr>
        <w:t xml:space="preserve"> - Nível difícil</w:t>
      </w:r>
    </w:p>
    <w:p w:rsidR="6ED32A66" w:rsidP="6ED32A66" w:rsidRDefault="6ED32A66" w14:noSpellErr="1" w14:paraId="11A29EF5" w14:textId="3E6AA8E8">
      <w:pPr>
        <w:jc w:val="center"/>
      </w:pPr>
      <w:r>
        <w:drawing>
          <wp:inline wp14:editId="5693BD50" wp14:anchorId="51CBDA4B">
            <wp:extent cx="4572000" cy="2571750"/>
            <wp:effectExtent l="133350" t="133350" r="133350" b="152400"/>
            <wp:docPr id="351478745" name="Imagem" title="l"/>
            <wp:cNvGraphicFramePr>
              <a:graphicFrameLocks noChangeAspect="1"/>
            </wp:cNvGraphicFramePr>
            <a:graphic>
              <a:graphicData uri="http://schemas.openxmlformats.org/drawingml/2006/picture">
                <pic:pic>
                  <pic:nvPicPr>
                    <pic:cNvPr id="0" name="Imagem"/>
                    <pic:cNvPicPr/>
                  </pic:nvPicPr>
                  <pic:blipFill>
                    <a:blip r:embed="R8a8f39216c7241a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paraId="6F9332E4" w14:textId="0C88DBF0">
      <w:pPr>
        <w:pStyle w:val="Normal"/>
        <w:spacing w:after="240" w:afterAutospacing="off" w:line="240" w:lineRule="auto"/>
        <w:ind w:firstLine="720"/>
        <w:jc w:val="left"/>
      </w:pPr>
      <w:r w:rsidRPr="6ED32A66" w:rsidR="6ED32A66">
        <w:rPr>
          <w:sz w:val="20"/>
          <w:szCs w:val="20"/>
        </w:rPr>
        <w:t xml:space="preserve">      Fonte: </w:t>
      </w:r>
      <w:proofErr w:type="spellStart"/>
      <w:r w:rsidRPr="6ED32A66" w:rsidR="6ED32A66">
        <w:rPr>
          <w:sz w:val="20"/>
          <w:szCs w:val="20"/>
        </w:rPr>
        <w:t>Os</w:t>
      </w:r>
      <w:proofErr w:type="spellEnd"/>
      <w:r w:rsidRPr="6ED32A66" w:rsidR="6ED32A66">
        <w:rPr>
          <w:sz w:val="20"/>
          <w:szCs w:val="20"/>
        </w:rPr>
        <w:t xml:space="preserve"> </w:t>
      </w:r>
      <w:proofErr w:type="spellStart"/>
      <w:r w:rsidRPr="6ED32A66" w:rsidR="6ED32A66">
        <w:rPr>
          <w:sz w:val="20"/>
          <w:szCs w:val="20"/>
        </w:rPr>
        <w:t>autores</w:t>
      </w:r>
      <w:proofErr w:type="spellEnd"/>
      <w:r w:rsidRPr="6ED32A66" w:rsidR="6ED32A66">
        <w:rPr>
          <w:sz w:val="20"/>
          <w:szCs w:val="20"/>
        </w:rPr>
        <w:t>.</w:t>
      </w:r>
    </w:p>
    <w:p w:rsidR="6ED32A66" w:rsidP="6ED32A66" w:rsidRDefault="6ED32A66" w14:paraId="5702BC12" w14:textId="5A746D18">
      <w:pPr>
        <w:spacing w:line="360" w:lineRule="auto"/>
        <w:jc w:val="both"/>
      </w:pPr>
      <w:r w:rsidRPr="6ED32A66" w:rsidR="6ED32A66">
        <w:rPr>
          <w:noProof w:val="0"/>
          <w:lang w:val="pt-BR"/>
        </w:rPr>
        <w:t xml:space="preserve">            </w:t>
      </w:r>
      <w:r w:rsidRPr="6ED32A66" w:rsidR="6ED32A66">
        <w:rPr>
          <w:noProof w:val="0"/>
          <w:sz w:val="24"/>
          <w:szCs w:val="24"/>
          <w:lang w:val="pt-BR"/>
        </w:rPr>
        <w:t xml:space="preserve">Em todos os níveis aparece a opção “desistir”. Se o jogador clicar nessa opção aparece uma pergunta para saber se é realmente isso que ele quer fazer (figura 11), pois como o jogo é para uma tela </w:t>
      </w:r>
      <w:proofErr w:type="spellStart"/>
      <w:r w:rsidRPr="6ED32A66" w:rsidR="6ED32A66">
        <w:rPr>
          <w:noProof w:val="0"/>
          <w:sz w:val="24"/>
          <w:szCs w:val="24"/>
          <w:lang w:val="pt-BR"/>
        </w:rPr>
        <w:t>multitoque</w:t>
      </w:r>
      <w:proofErr w:type="spellEnd"/>
      <w:r w:rsidRPr="6ED32A66" w:rsidR="6ED32A66">
        <w:rPr>
          <w:noProof w:val="0"/>
          <w:sz w:val="24"/>
          <w:szCs w:val="24"/>
          <w:lang w:val="pt-BR"/>
        </w:rPr>
        <w:t xml:space="preserve">, é possível que o botão seja clicado involuntariamente. </w:t>
      </w:r>
    </w:p>
    <w:p w:rsidR="6ED32A66" w:rsidP="6ED32A66" w:rsidRDefault="6ED32A66" w14:paraId="5AE485BE" w14:textId="39FB65CE">
      <w:pPr>
        <w:spacing w:before="240" w:beforeAutospacing="off" w:line="240" w:lineRule="auto"/>
        <w:jc w:val="center"/>
      </w:pPr>
      <w:proofErr w:type="spellStart"/>
      <w:r w:rsidRPr="6ED32A66" w:rsidR="6ED32A66">
        <w:rPr>
          <w:b w:val="1"/>
          <w:bCs w:val="1"/>
          <w:sz w:val="24"/>
          <w:szCs w:val="24"/>
        </w:rPr>
        <w:t>Figura</w:t>
      </w:r>
      <w:proofErr w:type="spellEnd"/>
      <w:r w:rsidRPr="6ED32A66" w:rsidR="6ED32A66">
        <w:rPr>
          <w:b w:val="1"/>
          <w:bCs w:val="1"/>
          <w:sz w:val="24"/>
          <w:szCs w:val="24"/>
        </w:rPr>
        <w:t xml:space="preserve"> 11</w:t>
      </w:r>
      <w:r w:rsidRPr="6ED32A66" w:rsidR="6ED32A66">
        <w:rPr>
          <w:sz w:val="24"/>
          <w:szCs w:val="24"/>
        </w:rPr>
        <w:t xml:space="preserve"> – </w:t>
      </w:r>
      <w:proofErr w:type="spellStart"/>
      <w:r w:rsidRPr="6ED32A66" w:rsidR="6ED32A66">
        <w:rPr>
          <w:sz w:val="24"/>
          <w:szCs w:val="24"/>
        </w:rPr>
        <w:t>Confirmar</w:t>
      </w:r>
      <w:proofErr w:type="spellEnd"/>
      <w:r w:rsidRPr="6ED32A66" w:rsidR="6ED32A66">
        <w:rPr>
          <w:sz w:val="24"/>
          <w:szCs w:val="24"/>
        </w:rPr>
        <w:t xml:space="preserve"> </w:t>
      </w:r>
      <w:proofErr w:type="spellStart"/>
      <w:r w:rsidRPr="6ED32A66" w:rsidR="6ED32A66">
        <w:rPr>
          <w:sz w:val="24"/>
          <w:szCs w:val="24"/>
        </w:rPr>
        <w:t>desistência</w:t>
      </w:r>
      <w:proofErr w:type="spellEnd"/>
    </w:p>
    <w:p w:rsidR="6ED32A66" w:rsidP="6ED32A66" w:rsidRDefault="6ED32A66" w14:noSpellErr="1" w14:paraId="02B0A1EC" w14:textId="7F78412D">
      <w:pPr>
        <w:jc w:val="center"/>
      </w:pPr>
      <w:r>
        <w:drawing>
          <wp:inline wp14:editId="794B6098" wp14:anchorId="1A0D4F49">
            <wp:extent cx="4572000" cy="2847975"/>
            <wp:effectExtent l="114300" t="114300" r="114300" b="123825"/>
            <wp:docPr id="1770777474" name="Imagem" title=""/>
            <wp:cNvGraphicFramePr>
              <a:graphicFrameLocks noChangeAspect="1"/>
            </wp:cNvGraphicFramePr>
            <a:graphic>
              <a:graphicData uri="http://schemas.openxmlformats.org/drawingml/2006/picture">
                <pic:pic>
                  <pic:nvPicPr>
                    <pic:cNvPr id="0" name="Imagem"/>
                    <pic:cNvPicPr/>
                  </pic:nvPicPr>
                  <pic:blipFill>
                    <a:blip r:embed="R8acac52746d6409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847975"/>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paraId="5C611B99" w14:textId="261077FB">
      <w:pPr>
        <w:pStyle w:val="Normal"/>
        <w:spacing w:after="240" w:afterAutospacing="off" w:line="240" w:lineRule="auto"/>
        <w:ind w:firstLine="720"/>
        <w:jc w:val="left"/>
      </w:pPr>
      <w:r w:rsidRPr="6ED32A66" w:rsidR="6ED32A66">
        <w:rPr>
          <w:sz w:val="20"/>
          <w:szCs w:val="20"/>
        </w:rPr>
        <w:t xml:space="preserve">      Fonte: </w:t>
      </w:r>
      <w:proofErr w:type="spellStart"/>
      <w:r w:rsidRPr="6ED32A66" w:rsidR="6ED32A66">
        <w:rPr>
          <w:sz w:val="20"/>
          <w:szCs w:val="20"/>
        </w:rPr>
        <w:t>Os</w:t>
      </w:r>
      <w:proofErr w:type="spellEnd"/>
      <w:r w:rsidRPr="6ED32A66" w:rsidR="6ED32A66">
        <w:rPr>
          <w:sz w:val="20"/>
          <w:szCs w:val="20"/>
        </w:rPr>
        <w:t xml:space="preserve"> </w:t>
      </w:r>
      <w:proofErr w:type="spellStart"/>
      <w:r w:rsidRPr="6ED32A66" w:rsidR="6ED32A66">
        <w:rPr>
          <w:sz w:val="20"/>
          <w:szCs w:val="20"/>
        </w:rPr>
        <w:t>autores</w:t>
      </w:r>
      <w:proofErr w:type="spellEnd"/>
      <w:r w:rsidRPr="6ED32A66" w:rsidR="6ED32A66">
        <w:rPr>
          <w:sz w:val="20"/>
          <w:szCs w:val="20"/>
        </w:rPr>
        <w:t>.</w:t>
      </w:r>
    </w:p>
    <w:p w:rsidR="6ED32A66" w:rsidP="6ED32A66" w:rsidRDefault="6ED32A66" w14:noSpellErr="1" w14:paraId="4FC8E902" w14:textId="29C54911">
      <w:pPr>
        <w:spacing w:after="240" w:afterAutospacing="off" w:line="360" w:lineRule="auto"/>
        <w:ind w:firstLine="720"/>
      </w:pPr>
      <w:r w:rsidRPr="6ED32A66" w:rsidR="6ED32A66">
        <w:rPr>
          <w:noProof w:val="0"/>
          <w:sz w:val="24"/>
          <w:szCs w:val="24"/>
          <w:lang w:val="pt-BR"/>
        </w:rPr>
        <w:t xml:space="preserve">Quando o jogador encontra todos os estados é parabenizado (figura 12) e tem a opção de jogar novamente, voltar ao menu ou aprender mais. </w:t>
      </w:r>
    </w:p>
    <w:p w:rsidR="6ED32A66" w:rsidP="6ED32A66" w:rsidRDefault="6ED32A66" w14:noSpellErr="1" w14:paraId="36D68157" w14:textId="689DA5CB">
      <w:pPr>
        <w:pStyle w:val="Normal"/>
        <w:spacing w:line="240" w:lineRule="auto"/>
        <w:ind w:firstLine="0"/>
        <w:jc w:val="center"/>
        <w:rPr>
          <w:noProof w:val="0"/>
          <w:sz w:val="24"/>
          <w:szCs w:val="24"/>
          <w:lang w:val="pt-BR"/>
        </w:rPr>
      </w:pPr>
      <w:r w:rsidRPr="6ED32A66" w:rsidR="6ED32A66">
        <w:rPr>
          <w:b w:val="1"/>
          <w:bCs w:val="1"/>
          <w:noProof w:val="0"/>
          <w:sz w:val="24"/>
          <w:szCs w:val="24"/>
          <w:lang w:val="pt-BR"/>
        </w:rPr>
        <w:t xml:space="preserve">Figura 12 – </w:t>
      </w:r>
      <w:r w:rsidRPr="6ED32A66" w:rsidR="6ED32A66">
        <w:rPr>
          <w:b w:val="0"/>
          <w:bCs w:val="0"/>
          <w:noProof w:val="0"/>
          <w:sz w:val="24"/>
          <w:szCs w:val="24"/>
          <w:lang w:val="pt-BR"/>
        </w:rPr>
        <w:t>Tela final</w:t>
      </w:r>
    </w:p>
    <w:p w:rsidR="6ED32A66" w:rsidP="6ED32A66" w:rsidRDefault="6ED32A66" w14:noSpellErr="1" w14:paraId="52A0F4A8" w14:textId="12A3ADB5">
      <w:pPr>
        <w:spacing w:line="240" w:lineRule="auto"/>
        <w:jc w:val="center"/>
      </w:pPr>
      <w:r>
        <w:drawing>
          <wp:inline wp14:editId="065DC089" wp14:anchorId="54ABD463">
            <wp:extent cx="4572000" cy="2571750"/>
            <wp:effectExtent l="133350" t="133350" r="133350" b="152400"/>
            <wp:docPr id="1126813629" name="Imagem" title=""/>
            <wp:cNvGraphicFramePr>
              <a:graphicFrameLocks noChangeAspect="1"/>
            </wp:cNvGraphicFramePr>
            <a:graphic>
              <a:graphicData uri="http://schemas.openxmlformats.org/drawingml/2006/picture">
                <pic:pic>
                  <pic:nvPicPr>
                    <pic:cNvPr id="0" name="Imagem"/>
                    <pic:cNvPicPr/>
                  </pic:nvPicPr>
                  <pic:blipFill>
                    <a:blip r:embed="R8463927ec2ab48ba">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paraId="5B6AD969" w14:textId="3FBAF0D4">
      <w:pPr>
        <w:pStyle w:val="Normal"/>
        <w:spacing w:line="240" w:lineRule="auto"/>
        <w:ind w:firstLine="720"/>
        <w:jc w:val="left"/>
      </w:pPr>
      <w:r w:rsidR="6ED32A66">
        <w:rPr/>
        <w:t xml:space="preserve">     </w:t>
      </w:r>
      <w:r w:rsidRPr="6ED32A66" w:rsidR="6ED32A66">
        <w:rPr>
          <w:sz w:val="20"/>
          <w:szCs w:val="20"/>
        </w:rPr>
        <w:t xml:space="preserve">  Fonte: </w:t>
      </w:r>
      <w:proofErr w:type="spellStart"/>
      <w:r w:rsidRPr="6ED32A66" w:rsidR="6ED32A66">
        <w:rPr>
          <w:sz w:val="20"/>
          <w:szCs w:val="20"/>
        </w:rPr>
        <w:t>Os</w:t>
      </w:r>
      <w:proofErr w:type="spellEnd"/>
      <w:r w:rsidRPr="6ED32A66" w:rsidR="6ED32A66">
        <w:rPr>
          <w:sz w:val="20"/>
          <w:szCs w:val="20"/>
        </w:rPr>
        <w:t xml:space="preserve"> </w:t>
      </w:r>
      <w:proofErr w:type="spellStart"/>
      <w:r w:rsidRPr="6ED32A66" w:rsidR="6ED32A66">
        <w:rPr>
          <w:sz w:val="20"/>
          <w:szCs w:val="20"/>
        </w:rPr>
        <w:t>autores</w:t>
      </w:r>
      <w:proofErr w:type="spellEnd"/>
      <w:r w:rsidRPr="6ED32A66" w:rsidR="6ED32A66">
        <w:rPr>
          <w:sz w:val="20"/>
          <w:szCs w:val="20"/>
        </w:rPr>
        <w:t>.</w:t>
      </w:r>
    </w:p>
    <w:p w:rsidR="6ED32A66" w:rsidP="6ED32A66" w:rsidRDefault="6ED32A66" w14:noSpellErr="1" w14:paraId="4A270C5C" w14:textId="6414AF9E">
      <w:pPr>
        <w:spacing w:before="240" w:beforeAutospacing="off" w:after="240" w:afterAutospacing="off" w:line="360" w:lineRule="auto"/>
        <w:ind w:firstLine="720"/>
        <w:jc w:val="both"/>
      </w:pPr>
      <w:r w:rsidRPr="6ED32A66" w:rsidR="6ED32A66">
        <w:rPr>
          <w:noProof w:val="0"/>
          <w:sz w:val="24"/>
          <w:szCs w:val="24"/>
          <w:lang w:val="pt-BR"/>
        </w:rPr>
        <w:t xml:space="preserve">Ao clicar em “aprender mais” é instruído a clicar em um estado </w:t>
      </w:r>
      <w:r w:rsidRPr="6ED32A66" w:rsidR="6ED32A66">
        <w:rPr>
          <w:b w:val="0"/>
          <w:bCs w:val="0"/>
          <w:noProof w:val="0"/>
          <w:sz w:val="24"/>
          <w:szCs w:val="24"/>
          <w:lang w:val="pt-BR"/>
        </w:rPr>
        <w:t>(</w:t>
      </w:r>
      <w:r w:rsidRPr="6ED32A66" w:rsidR="6ED32A66">
        <w:rPr>
          <w:b w:val="0"/>
          <w:bCs w:val="0"/>
          <w:noProof w:val="0"/>
          <w:sz w:val="24"/>
          <w:szCs w:val="24"/>
          <w:lang w:val="pt-BR"/>
        </w:rPr>
        <w:t>figura 13)</w:t>
      </w:r>
      <w:r w:rsidRPr="6ED32A66" w:rsidR="6ED32A66">
        <w:rPr>
          <w:noProof w:val="0"/>
          <w:sz w:val="24"/>
          <w:szCs w:val="24"/>
          <w:lang w:val="pt-BR"/>
        </w:rPr>
        <w:t xml:space="preserve">. Deveria, então, ser redirecionado para um </w:t>
      </w:r>
      <w:r w:rsidRPr="6ED32A66" w:rsidR="6ED32A66">
        <w:rPr>
          <w:i w:val="1"/>
          <w:iCs w:val="1"/>
          <w:noProof w:val="0"/>
          <w:sz w:val="24"/>
          <w:szCs w:val="24"/>
          <w:lang w:val="pt-BR"/>
        </w:rPr>
        <w:t>link</w:t>
      </w:r>
      <w:r w:rsidRPr="6ED32A66" w:rsidR="6ED32A66">
        <w:rPr>
          <w:noProof w:val="0"/>
          <w:sz w:val="24"/>
          <w:szCs w:val="24"/>
          <w:lang w:val="pt-BR"/>
        </w:rPr>
        <w:t xml:space="preserve"> com informações diversas sobre o estado, como sua bandeira, capital etc. Porém, esse link não está anexo nos estados. </w:t>
      </w:r>
    </w:p>
    <w:p w:rsidR="6ED32A66" w:rsidP="6ED32A66" w:rsidRDefault="6ED32A66" w14:noSpellErr="1" w14:paraId="2CDA285C" w14:textId="32A72C79">
      <w:pPr>
        <w:pStyle w:val="Normal"/>
        <w:spacing w:before="240" w:beforeAutospacing="off" w:after="0" w:afterAutospacing="off" w:line="240" w:lineRule="auto"/>
        <w:ind w:firstLine="0"/>
        <w:jc w:val="center"/>
        <w:rPr>
          <w:noProof w:val="0"/>
          <w:sz w:val="24"/>
          <w:szCs w:val="24"/>
          <w:lang w:val="pt-BR"/>
        </w:rPr>
      </w:pPr>
      <w:r w:rsidRPr="6ED32A66" w:rsidR="6ED32A66">
        <w:rPr>
          <w:b w:val="1"/>
          <w:bCs w:val="1"/>
          <w:noProof w:val="0"/>
          <w:sz w:val="24"/>
          <w:szCs w:val="24"/>
          <w:lang w:val="pt-BR"/>
        </w:rPr>
        <w:t xml:space="preserve">Figura 13 – </w:t>
      </w:r>
      <w:r w:rsidRPr="6ED32A66" w:rsidR="6ED32A66">
        <w:rPr>
          <w:b w:val="0"/>
          <w:bCs w:val="0"/>
          <w:noProof w:val="0"/>
          <w:sz w:val="24"/>
          <w:szCs w:val="24"/>
          <w:lang w:val="pt-BR"/>
        </w:rPr>
        <w:t>Aprender sobre os estados</w:t>
      </w:r>
    </w:p>
    <w:p w:rsidR="6ED32A66" w:rsidP="6ED32A66" w:rsidRDefault="6ED32A66" w14:paraId="65C8342B" w14:textId="652BB795">
      <w:pPr>
        <w:jc w:val="center"/>
      </w:pPr>
      <w:r>
        <w:drawing>
          <wp:inline wp14:editId="49441558" wp14:anchorId="2A5E008F">
            <wp:extent cx="4572000" cy="2876550"/>
            <wp:effectExtent l="114300" t="114300" r="95250" b="133350"/>
            <wp:docPr id="877448578" name="Imagem" title=""/>
            <wp:cNvGraphicFramePr>
              <a:graphicFrameLocks noChangeAspect="1"/>
            </wp:cNvGraphicFramePr>
            <a:graphic>
              <a:graphicData uri="http://schemas.openxmlformats.org/drawingml/2006/picture">
                <pic:pic>
                  <pic:nvPicPr>
                    <pic:cNvPr id="0" name="Imagem"/>
                    <pic:cNvPicPr/>
                  </pic:nvPicPr>
                  <pic:blipFill>
                    <a:blip r:embed="Re952171a71824875">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87655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ED32A66" w:rsidP="6ED32A66" w:rsidRDefault="6ED32A66" w14:paraId="329F0597" w14:textId="7957C325">
      <w:pPr>
        <w:pStyle w:val="Normal"/>
        <w:spacing w:after="240" w:afterAutospacing="off" w:line="240" w:lineRule="auto"/>
        <w:ind w:firstLine="567"/>
        <w:jc w:val="left"/>
      </w:pPr>
      <w:r w:rsidRPr="6ED32A66" w:rsidR="6ED32A66">
        <w:rPr>
          <w:sz w:val="20"/>
          <w:szCs w:val="20"/>
        </w:rPr>
        <w:t xml:space="preserve">         Fonte: </w:t>
      </w:r>
      <w:proofErr w:type="spellStart"/>
      <w:r w:rsidRPr="6ED32A66" w:rsidR="6ED32A66">
        <w:rPr>
          <w:sz w:val="20"/>
          <w:szCs w:val="20"/>
        </w:rPr>
        <w:t>Os</w:t>
      </w:r>
      <w:proofErr w:type="spellEnd"/>
      <w:r w:rsidRPr="6ED32A66" w:rsidR="6ED32A66">
        <w:rPr>
          <w:sz w:val="20"/>
          <w:szCs w:val="20"/>
        </w:rPr>
        <w:t xml:space="preserve"> </w:t>
      </w:r>
      <w:proofErr w:type="spellStart"/>
      <w:r w:rsidRPr="6ED32A66" w:rsidR="6ED32A66">
        <w:rPr>
          <w:sz w:val="20"/>
          <w:szCs w:val="20"/>
        </w:rPr>
        <w:t>autores</w:t>
      </w:r>
      <w:proofErr w:type="spellEnd"/>
      <w:r w:rsidRPr="6ED32A66" w:rsidR="6ED32A66">
        <w:rPr>
          <w:sz w:val="20"/>
          <w:szCs w:val="20"/>
        </w:rPr>
        <w:t>.</w:t>
      </w:r>
    </w:p>
    <w:p w:rsidR="00176909" w:rsidP="6ED32A66" w:rsidRDefault="00176909" w14:paraId="67194C1E" w14:textId="77777777" w14:noSpellErr="1">
      <w:pPr>
        <w:pStyle w:val="Ttulo1"/>
        <w:spacing w:after="240" w:afterAutospacing="off"/>
        <w:rPr>
          <w:lang w:val="pt-BR"/>
        </w:rPr>
      </w:pPr>
      <w:r w:rsidRPr="6ED32A66" w:rsidR="6ED32A66">
        <w:rPr>
          <w:lang w:val="pt-BR"/>
        </w:rPr>
        <w:t>APLICAÇÃO DO ROTEIRO PEDAGÓGICO</w:t>
      </w:r>
    </w:p>
    <w:p w:rsidR="00176909" w:rsidP="6ED32A66" w:rsidRDefault="00176909" w14:paraId="508A1196" w14:noSpellErr="1" w14:textId="23FD8F76">
      <w:pPr>
        <w:pStyle w:val="Corpodetexto"/>
        <w:spacing w:after="240" w:afterAutospacing="off"/>
        <w:rPr>
          <w:lang w:val="pt-BR"/>
        </w:rPr>
      </w:pPr>
      <w:r w:rsidRPr="6ED32A66" w:rsidR="6ED32A66">
        <w:rPr>
          <w:lang w:val="pt-BR"/>
        </w:rPr>
        <w:t xml:space="preserve">Não foi possível aplicar o roteiro pedagógico com uma turma do ensino fundamental, pois o jogo não ficou pronto no prazo estipulado.  </w:t>
      </w:r>
    </w:p>
    <w:p w:rsidR="00176909" w:rsidP="6ED32A66" w:rsidRDefault="00176909" w14:paraId="5BD1768A" w14:textId="77777777" w14:noSpellErr="1">
      <w:pPr>
        <w:pStyle w:val="Ttulo1"/>
        <w:spacing w:after="240" w:afterAutospacing="off"/>
        <w:rPr>
          <w:lang w:val="pt-BR"/>
        </w:rPr>
      </w:pPr>
      <w:r w:rsidRPr="6ED32A66" w:rsidR="6ED32A66">
        <w:rPr>
          <w:lang w:val="pt-BR"/>
        </w:rPr>
        <w:t>RESULTADOS</w:t>
      </w:r>
    </w:p>
    <w:p w:rsidR="00176909" w:rsidP="6ED32A66" w:rsidRDefault="00176909" w14:paraId="0DBD7E2D" w14:noSpellErr="1" w14:textId="77A0D01F">
      <w:pPr>
        <w:pStyle w:val="Corpodetexto"/>
        <w:rPr>
          <w:i w:val="0"/>
          <w:iCs w:val="0"/>
          <w:lang w:val="pt-BR"/>
        </w:rPr>
      </w:pPr>
      <w:r w:rsidRPr="6ED32A66" w:rsidR="6ED32A66">
        <w:rPr>
          <w:lang w:val="pt-BR"/>
        </w:rPr>
        <w:t xml:space="preserve">Como o jogo não pode ser aplicado com os anos iniciais, não é possível fazer uma análise dos resultados. O </w:t>
      </w:r>
      <w:r w:rsidRPr="6ED32A66" w:rsidR="6ED32A66">
        <w:rPr>
          <w:i w:val="1"/>
          <w:iCs w:val="1"/>
          <w:lang w:val="pt-BR"/>
        </w:rPr>
        <w:t>software</w:t>
      </w:r>
      <w:r w:rsidRPr="6ED32A66" w:rsidR="6ED32A66">
        <w:rPr>
          <w:i w:val="0"/>
          <w:iCs w:val="0"/>
          <w:lang w:val="pt-BR"/>
        </w:rPr>
        <w:t xml:space="preserve"> só foi utilizado na sala de aula da disciplina de Educação e Tecnologias Digitais, durante a apresentação dos trabalhos. As outras equipes que cursavam a disciplina puderam jogar o “Onde estou?” e notou-se alguns resultados interessantes. </w:t>
      </w:r>
    </w:p>
    <w:p w:rsidR="6ED32A66" w:rsidP="6ED32A66" w:rsidRDefault="6ED32A66" w14:noSpellErr="1" w14:paraId="4D16BC02" w14:textId="7D3D9697">
      <w:pPr>
        <w:pStyle w:val="Corpodetexto"/>
        <w:rPr>
          <w:i w:val="0"/>
          <w:iCs w:val="0"/>
          <w:lang w:val="pt-BR"/>
        </w:rPr>
      </w:pPr>
      <w:r w:rsidRPr="6ED32A66" w:rsidR="6ED32A66">
        <w:rPr>
          <w:i w:val="0"/>
          <w:iCs w:val="0"/>
          <w:lang w:val="pt-BR"/>
        </w:rPr>
        <w:t xml:space="preserve">O principal resultado observado foi a comprovação da justificativa deste trabalho. Os adultos que participaram do jogo mostraram, em sua maioria, não ter conhecimentos geográficos básicos, como saber, por exemplo, quais estados fazem divisa com aquele onde vive. Também foi extremamente perceptível que, embora soubessem que o Brasil é dividido em cinco grandes regiões, não sabem onde essas regiões ficam. Houve momentos em que uma pessoa da equipe que fez o trabalho tentava ajudar dando dicas como “este estado é do Nordeste” e o jogador arrastava o estado para o Sudeste ou para o Centro-Oeste. </w:t>
      </w:r>
    </w:p>
    <w:p w:rsidR="6ED32A66" w:rsidP="6ED32A66" w:rsidRDefault="6ED32A66" w14:noSpellErr="1" w14:paraId="70617279" w14:textId="1E9E6544">
      <w:pPr>
        <w:pStyle w:val="Corpodetexto"/>
        <w:spacing w:after="240" w:afterAutospacing="off"/>
        <w:rPr>
          <w:i w:val="0"/>
          <w:iCs w:val="0"/>
          <w:lang w:val="pt-BR"/>
        </w:rPr>
      </w:pPr>
      <w:r w:rsidRPr="6ED32A66" w:rsidR="6ED32A66">
        <w:rPr>
          <w:i w:val="0"/>
          <w:iCs w:val="0"/>
          <w:lang w:val="pt-BR"/>
        </w:rPr>
        <w:t xml:space="preserve">Outro ponto interessante de ser observado é de que entre os adultos houve muita competição. Não pareciam realmente interessados em melhorar seu raciocínio geográfico, mas sim em olhar o resultado no </w:t>
      </w:r>
      <w:r w:rsidRPr="6ED32A66" w:rsidR="6ED32A66">
        <w:rPr>
          <w:i w:val="1"/>
          <w:iCs w:val="1"/>
          <w:lang w:val="pt-BR"/>
        </w:rPr>
        <w:t>ranking</w:t>
      </w:r>
      <w:r w:rsidRPr="6ED32A66" w:rsidR="6ED32A66">
        <w:rPr>
          <w:i w:val="0"/>
          <w:iCs w:val="0"/>
          <w:lang w:val="pt-BR"/>
        </w:rPr>
        <w:t xml:space="preserve">. Sabendo que, se fosse aplicado em uma escola, os alunos não teriam acesso ao </w:t>
      </w:r>
      <w:r w:rsidRPr="6ED32A66" w:rsidR="6ED32A66">
        <w:rPr>
          <w:i w:val="1"/>
          <w:iCs w:val="1"/>
          <w:lang w:val="pt-BR"/>
        </w:rPr>
        <w:t xml:space="preserve">ranking, </w:t>
      </w:r>
      <w:r w:rsidRPr="6ED32A66" w:rsidR="6ED32A66">
        <w:rPr>
          <w:i w:val="0"/>
          <w:iCs w:val="0"/>
          <w:lang w:val="pt-BR"/>
        </w:rPr>
        <w:t xml:space="preserve">espera-se que eles possam utilizar o </w:t>
      </w:r>
      <w:r w:rsidRPr="6ED32A66" w:rsidR="6ED32A66">
        <w:rPr>
          <w:i w:val="1"/>
          <w:iCs w:val="1"/>
          <w:lang w:val="pt-BR"/>
        </w:rPr>
        <w:t>software</w:t>
      </w:r>
      <w:r w:rsidRPr="6ED32A66" w:rsidR="6ED32A66">
        <w:rPr>
          <w:i w:val="0"/>
          <w:iCs w:val="0"/>
          <w:lang w:val="pt-BR"/>
        </w:rPr>
        <w:t xml:space="preserve"> de maneira a realmente ampliar seus conhecimentos e não o encarem como um simples jogo que precisam ganhar. </w:t>
      </w:r>
    </w:p>
    <w:p w:rsidR="00176909" w:rsidP="1A42EA88" w:rsidRDefault="00176909" w14:paraId="399E495B" w14:textId="77777777" w14:noSpellErr="1">
      <w:pPr>
        <w:pStyle w:val="Ttulo1"/>
        <w:spacing w:after="240" w:afterAutospacing="off"/>
        <w:rPr>
          <w:lang w:val="pt-BR"/>
        </w:rPr>
      </w:pPr>
      <w:r w:rsidRPr="1A42EA88" w:rsidR="1A42EA88">
        <w:rPr>
          <w:lang w:val="pt-BR"/>
        </w:rPr>
        <w:t>CONCLUSÕES E SUGESTÕES</w:t>
      </w:r>
    </w:p>
    <w:p w:rsidR="1A42EA88" w:rsidP="1A42EA88" w:rsidRDefault="1A42EA88" w14:paraId="0052EA3A" w14:textId="5175E56D">
      <w:pPr>
        <w:pStyle w:val="Corpodetexto"/>
        <w:rPr>
          <w:lang w:val="pt-BR"/>
        </w:rPr>
      </w:pPr>
      <w:r w:rsidRPr="1A42EA88" w:rsidR="1A42EA88">
        <w:rPr>
          <w:lang w:val="pt-BR"/>
        </w:rPr>
        <w:t xml:space="preserve">A partir da aplicação do software na disciplina de Educação e Tecnologias Digitais </w:t>
      </w:r>
      <w:r w:rsidRPr="1A42EA88" w:rsidR="1A42EA88">
        <w:rPr>
          <w:lang w:val="pt-BR"/>
        </w:rPr>
        <w:t xml:space="preserve">com </w:t>
      </w:r>
      <w:r w:rsidRPr="1A42EA88" w:rsidR="1A42EA88">
        <w:rPr>
          <w:lang w:val="pt-BR"/>
        </w:rPr>
        <w:t>adultos foi possível notar as lacunas de conhecimentos geográficos básicos e</w:t>
      </w:r>
      <w:r w:rsidRPr="1A42EA88" w:rsidR="1A42EA88">
        <w:rPr>
          <w:lang w:val="pt-BR"/>
        </w:rPr>
        <w:t xml:space="preserve">, consequentemente, a </w:t>
      </w:r>
      <w:r w:rsidRPr="1A42EA88" w:rsidR="1A42EA88">
        <w:rPr>
          <w:lang w:val="pt-BR"/>
        </w:rPr>
        <w:t>importância da execução de um recurso diferente no momento desse aprendizado. O jogo criado despertou o interesse dos envolvidos</w:t>
      </w:r>
      <w:r w:rsidRPr="1A42EA88" w:rsidR="1A42EA88">
        <w:rPr>
          <w:lang w:val="pt-BR"/>
        </w:rPr>
        <w:t>,</w:t>
      </w:r>
      <w:r w:rsidRPr="1A42EA88" w:rsidR="1A42EA88">
        <w:rPr>
          <w:lang w:val="pt-BR"/>
        </w:rPr>
        <w:t xml:space="preserve"> apesar de estarem jogando por lazer. Atendeu ao objetivo </w:t>
      </w:r>
      <w:r w:rsidRPr="1A42EA88" w:rsidR="1A42EA88">
        <w:rPr>
          <w:lang w:val="pt-BR"/>
        </w:rPr>
        <w:t xml:space="preserve">geral, </w:t>
      </w:r>
      <w:r w:rsidRPr="1A42EA88" w:rsidR="1A42EA88">
        <w:rPr>
          <w:lang w:val="pt-BR"/>
        </w:rPr>
        <w:t>pois possibilitou a elaboração de conhecimentos específicos acerca d</w:t>
      </w:r>
      <w:r w:rsidRPr="1A42EA88" w:rsidR="1A42EA88">
        <w:rPr>
          <w:lang w:val="pt-BR"/>
        </w:rPr>
        <w:t>a localização dos</w:t>
      </w:r>
      <w:r w:rsidRPr="1A42EA88" w:rsidR="1A42EA88">
        <w:rPr>
          <w:lang w:val="pt-BR"/>
        </w:rPr>
        <w:t xml:space="preserve"> estados brasileiros utilizando a mesa </w:t>
      </w:r>
      <w:proofErr w:type="spellStart"/>
      <w:r w:rsidRPr="1A42EA88" w:rsidR="1A42EA88">
        <w:rPr>
          <w:lang w:val="pt-BR"/>
        </w:rPr>
        <w:t>multitoque</w:t>
      </w:r>
      <w:proofErr w:type="spellEnd"/>
      <w:r w:rsidRPr="1A42EA88" w:rsidR="1A42EA88">
        <w:rPr>
          <w:lang w:val="pt-BR"/>
        </w:rPr>
        <w:t xml:space="preserve">. </w:t>
      </w:r>
    </w:p>
    <w:p w:rsidR="1A42EA88" w:rsidP="1A42EA88" w:rsidRDefault="1A42EA88" w14:noSpellErr="1" w14:paraId="3D31EF2A" w14:textId="69416303">
      <w:pPr>
        <w:pStyle w:val="Corpodetexto"/>
        <w:rPr>
          <w:lang w:val="pt-BR"/>
        </w:rPr>
      </w:pPr>
      <w:r w:rsidRPr="1A42EA88" w:rsidR="1A42EA88">
        <w:rPr>
          <w:lang w:val="pt-BR"/>
        </w:rPr>
        <w:t>Do ponto de vista pedagógico poderia ser realizada uma alteração no software criado</w:t>
      </w:r>
      <w:r w:rsidRPr="1A42EA88" w:rsidR="1A42EA88">
        <w:rPr>
          <w:lang w:val="pt-BR"/>
        </w:rPr>
        <w:t>.</w:t>
      </w:r>
      <w:r w:rsidRPr="1A42EA88" w:rsidR="1A42EA88">
        <w:rPr>
          <w:lang w:val="pt-BR"/>
        </w:rPr>
        <w:t xml:space="preserve"> </w:t>
      </w:r>
      <w:r w:rsidRPr="1A42EA88" w:rsidR="1A42EA88">
        <w:rPr>
          <w:lang w:val="pt-BR"/>
        </w:rPr>
        <w:t>A</w:t>
      </w:r>
      <w:r w:rsidRPr="1A42EA88" w:rsidR="1A42EA88">
        <w:rPr>
          <w:lang w:val="pt-BR"/>
        </w:rPr>
        <w:t>o invés de haverem no jogo as siglas de cada estado, poderiam ser o nome deles</w:t>
      </w:r>
      <w:r w:rsidRPr="1A42EA88" w:rsidR="1A42EA88">
        <w:rPr>
          <w:lang w:val="pt-BR"/>
        </w:rPr>
        <w:t>, pois se os jogadores não souberem o que significam as siglas elas não serão de muita ajuda para localizar o estado</w:t>
      </w:r>
      <w:r w:rsidRPr="1A42EA88" w:rsidR="1A42EA88">
        <w:rPr>
          <w:lang w:val="pt-BR"/>
        </w:rPr>
        <w:t xml:space="preserve">. </w:t>
      </w:r>
      <w:r w:rsidRPr="1A42EA88" w:rsidR="1A42EA88">
        <w:rPr>
          <w:lang w:val="pt-BR"/>
        </w:rPr>
        <w:t xml:space="preserve">Também se faz necessário observar que o jogo não ficou pronto, pois faltaram os </w:t>
      </w:r>
      <w:r w:rsidRPr="1A42EA88" w:rsidR="1A42EA88">
        <w:rPr>
          <w:i w:val="1"/>
          <w:iCs w:val="1"/>
          <w:lang w:val="pt-BR"/>
        </w:rPr>
        <w:t>links</w:t>
      </w:r>
      <w:r w:rsidRPr="1A42EA88" w:rsidR="1A42EA88">
        <w:rPr>
          <w:i w:val="0"/>
          <w:iCs w:val="0"/>
          <w:lang w:val="pt-BR"/>
        </w:rPr>
        <w:t xml:space="preserve"> de conteúdo sobre os estados. Considerando a intencionalidade pedagógica do software é de suma importância que esse conteúdo seja acrescentado ao jogo. </w:t>
      </w:r>
    </w:p>
    <w:p w:rsidR="1A42EA88" w:rsidP="1A42EA88" w:rsidRDefault="1A42EA88" w14:noSpellErr="1" w14:paraId="79E86C4A" w14:textId="615D5E98">
      <w:pPr>
        <w:pStyle w:val="Corpodetexto"/>
        <w:rPr>
          <w:lang w:val="pt-BR"/>
        </w:rPr>
      </w:pPr>
      <w:r w:rsidRPr="1A42EA88" w:rsidR="1A42EA88">
        <w:rPr>
          <w:lang w:val="pt-BR"/>
        </w:rPr>
        <w:t xml:space="preserve">Uma outra sugestão, notada durante a apresentação em sala, é de que o </w:t>
      </w:r>
      <w:r w:rsidRPr="1A42EA88" w:rsidR="1A42EA88">
        <w:rPr>
          <w:i w:val="1"/>
          <w:iCs w:val="1"/>
          <w:lang w:val="pt-BR"/>
        </w:rPr>
        <w:t>ranking</w:t>
      </w:r>
      <w:r w:rsidRPr="1A42EA88" w:rsidR="1A42EA88">
        <w:rPr>
          <w:i w:val="0"/>
          <w:iCs w:val="0"/>
          <w:lang w:val="pt-BR"/>
        </w:rPr>
        <w:t xml:space="preserve"> poderia ser mais longo. Naquele momento o </w:t>
      </w:r>
      <w:r w:rsidRPr="1A42EA88" w:rsidR="1A42EA88">
        <w:rPr>
          <w:i w:val="1"/>
          <w:iCs w:val="1"/>
          <w:lang w:val="pt-BR"/>
        </w:rPr>
        <w:t>ranking</w:t>
      </w:r>
      <w:r w:rsidRPr="1A42EA88" w:rsidR="1A42EA88">
        <w:rPr>
          <w:i w:val="0"/>
          <w:iCs w:val="0"/>
          <w:lang w:val="pt-BR"/>
        </w:rPr>
        <w:t xml:space="preserve"> mostrava apenas as três equipes que concluíram os níveis em menos tempo. A intencionalidade de marcar o tempo é que o professor possa acompanhar cada dupla ou trio para verificar se estão conseguindo concluir os níveis em um tempo menor conforme estudam e jogam mais vezes. Por isso seria de grande utilidade ter um </w:t>
      </w:r>
      <w:r w:rsidRPr="1A42EA88" w:rsidR="1A42EA88">
        <w:rPr>
          <w:i w:val="1"/>
          <w:iCs w:val="1"/>
          <w:lang w:val="pt-BR"/>
        </w:rPr>
        <w:t>ranking</w:t>
      </w:r>
      <w:r w:rsidRPr="1A42EA88" w:rsidR="1A42EA88">
        <w:rPr>
          <w:i w:val="0"/>
          <w:iCs w:val="0"/>
          <w:lang w:val="pt-BR"/>
        </w:rPr>
        <w:t xml:space="preserve"> maior, onde o professor consiga ver o nome de todas as equipes e comparar o tempo de uma semana para outra. </w:t>
      </w:r>
    </w:p>
    <w:p w:rsidR="1A42EA88" w:rsidP="1A42EA88" w:rsidRDefault="1A42EA88" w14:noSpellErr="1" w14:paraId="7A106C75" w14:textId="46E5D0BE">
      <w:pPr>
        <w:pStyle w:val="Corpodetexto"/>
        <w:rPr>
          <w:i w:val="0"/>
          <w:iCs w:val="0"/>
          <w:lang w:val="pt-BR"/>
        </w:rPr>
      </w:pPr>
      <w:r w:rsidRPr="1A42EA88" w:rsidR="1A42EA88">
        <w:rPr>
          <w:i w:val="0"/>
          <w:iCs w:val="0"/>
          <w:lang w:val="pt-BR"/>
        </w:rPr>
        <w:t xml:space="preserve">Também é necessária uma modificação no tamanho da logo mostrada na tela inicial. Ao acessar o site pelo computador torna-se impossível selecionar o nível fácil. Isso se deve ao fato de que a imagem da logo está muito grande e foi colocada em cima do botão para selecionar esse nível. Isso acontece jogando no modo “tela cheia” e no modo normal. </w:t>
      </w:r>
    </w:p>
    <w:p w:rsidR="1A42EA88" w:rsidP="1A42EA88" w:rsidRDefault="1A42EA88" w14:paraId="4CE55FF2" w14:textId="4694A196">
      <w:pPr>
        <w:pStyle w:val="Corpodetexto"/>
        <w:rPr>
          <w:lang w:val="pt-BR"/>
        </w:rPr>
      </w:pPr>
      <w:r w:rsidRPr="1A42EA88" w:rsidR="1A42EA88">
        <w:rPr>
          <w:lang w:val="pt-BR"/>
        </w:rPr>
        <w:t xml:space="preserve">Apesar do jogo não ter sido aplicado em uma turma de 5º ano do ensino fundamental considera-se viável fazê-lo. Somente fazendo uma aplicação com essa faixa etária seria possível avaliar se os objetivos específicos foram </w:t>
      </w:r>
      <w:r w:rsidRPr="1A42EA88" w:rsidR="1A42EA88">
        <w:rPr>
          <w:lang w:val="pt-BR"/>
        </w:rPr>
        <w:t>atingid</w:t>
      </w:r>
      <w:r w:rsidRPr="1A42EA88" w:rsidR="1A42EA88">
        <w:rPr>
          <w:lang w:val="pt-BR"/>
        </w:rPr>
        <w:t xml:space="preserve">os. </w:t>
      </w:r>
    </w:p>
    <w:p w:rsidRPr="007B1CD1" w:rsidR="64F3DBCA" w:rsidP="64F3DBCA" w:rsidRDefault="64F3DBCA" w14:paraId="52F006D2" w14:textId="35E1C249">
      <w:pPr>
        <w:pStyle w:val="Corpodetexto"/>
        <w:spacing w:after="240" w:line="276" w:lineRule="auto"/>
        <w:rPr>
          <w:rFonts w:ascii="Times" w:hAnsi="Times" w:eastAsia="Times" w:cs="Times"/>
          <w:lang w:val="pt-BR"/>
        </w:rPr>
      </w:pPr>
    </w:p>
    <w:p w:rsidR="00B440B6" w:rsidP="76ACFA06" w:rsidRDefault="76ACFA06" w14:paraId="4A56FFF1" w14:textId="57F8470B">
      <w:pPr>
        <w:pStyle w:val="Corpodetexto"/>
        <w:spacing w:after="240" w:line="276" w:lineRule="auto"/>
        <w:ind w:firstLine="0"/>
        <w:rPr>
          <w:lang w:val="pt-BR"/>
        </w:rPr>
      </w:pPr>
      <w:r w:rsidRPr="224D01B4" w:rsidR="224D01B4">
        <w:rPr>
          <w:rFonts w:ascii="Times" w:hAnsi="Times" w:eastAsia="Times" w:cs="Times"/>
          <w:b w:val="1"/>
          <w:bCs w:val="1"/>
          <w:lang w:val="pt-BR"/>
        </w:rPr>
        <w:t>REFERÊNCIAS</w:t>
      </w:r>
    </w:p>
    <w:p w:rsidR="224D01B4" w:rsidP="224D01B4" w:rsidRDefault="224D01B4" w14:paraId="53C46559" w14:textId="6D3F1F55">
      <w:pPr>
        <w:pStyle w:val="Normal"/>
        <w:spacing w:after="240" w:line="240" w:lineRule="auto"/>
      </w:pPr>
      <w:r w:rsidRPr="70039DAB" w:rsidR="70039DAB">
        <w:rPr>
          <w:rFonts w:ascii="Times" w:hAnsi="Times" w:eastAsia="Times" w:cs="Times"/>
          <w:noProof w:val="0"/>
          <w:color w:val="222222"/>
          <w:sz w:val="24"/>
          <w:szCs w:val="24"/>
          <w:lang w:val="pt-BR"/>
        </w:rPr>
        <w:t xml:space="preserve">BEHRENS, Marilda Aparecida. Projetos de aprendizagem colaborativa num paradigma emergente. In: MORAN, José Manuel et al (Org.). </w:t>
      </w:r>
      <w:r w:rsidRPr="70039DAB" w:rsidR="70039DAB">
        <w:rPr>
          <w:rFonts w:ascii="Times" w:hAnsi="Times" w:eastAsia="Times" w:cs="Times"/>
          <w:b w:val="1"/>
          <w:bCs w:val="1"/>
          <w:noProof w:val="0"/>
          <w:color w:val="222222"/>
          <w:sz w:val="24"/>
          <w:szCs w:val="24"/>
          <w:lang w:val="pt-BR"/>
        </w:rPr>
        <w:t xml:space="preserve">Novas tecnologias e mediação pedagógica. </w:t>
      </w:r>
      <w:r w:rsidRPr="70039DAB" w:rsidR="70039DAB">
        <w:rPr>
          <w:rFonts w:ascii="Times" w:hAnsi="Times" w:eastAsia="Times" w:cs="Times"/>
          <w:noProof w:val="0"/>
          <w:color w:val="222222"/>
          <w:sz w:val="24"/>
          <w:szCs w:val="24"/>
          <w:lang w:val="pt-BR"/>
        </w:rPr>
        <w:t xml:space="preserve">21. ed. Campinas, </w:t>
      </w:r>
      <w:proofErr w:type="spellStart"/>
      <w:r w:rsidRPr="70039DAB" w:rsidR="70039DAB">
        <w:rPr>
          <w:rFonts w:ascii="Times" w:hAnsi="Times" w:eastAsia="Times" w:cs="Times"/>
          <w:noProof w:val="0"/>
          <w:color w:val="222222"/>
          <w:sz w:val="24"/>
          <w:szCs w:val="24"/>
          <w:lang w:val="pt-BR"/>
        </w:rPr>
        <w:t>Sp</w:t>
      </w:r>
      <w:proofErr w:type="spellEnd"/>
      <w:r w:rsidRPr="70039DAB" w:rsidR="70039DAB">
        <w:rPr>
          <w:rFonts w:ascii="Times" w:hAnsi="Times" w:eastAsia="Times" w:cs="Times"/>
          <w:noProof w:val="0"/>
          <w:color w:val="222222"/>
          <w:sz w:val="24"/>
          <w:szCs w:val="24"/>
          <w:lang w:val="pt-BR"/>
        </w:rPr>
        <w:t>: Papirus, 2013. Cap. 2. p. 7</w:t>
      </w:r>
      <w:r w:rsidRPr="70039DAB" w:rsidR="70039DAB">
        <w:rPr>
          <w:rFonts w:ascii="Times" w:hAnsi="Times" w:eastAsia="Times" w:cs="Times"/>
          <w:noProof w:val="0"/>
          <w:color w:val="222222"/>
          <w:sz w:val="24"/>
          <w:szCs w:val="24"/>
          <w:lang w:val="pt-BR"/>
        </w:rPr>
        <w:t>3</w:t>
      </w:r>
      <w:r w:rsidRPr="70039DAB" w:rsidR="70039DAB">
        <w:rPr>
          <w:rFonts w:ascii="Times" w:hAnsi="Times" w:eastAsia="Times" w:cs="Times"/>
          <w:noProof w:val="0"/>
          <w:color w:val="222222"/>
          <w:sz w:val="24"/>
          <w:szCs w:val="24"/>
          <w:lang w:val="pt-BR"/>
        </w:rPr>
        <w:t>-</w:t>
      </w:r>
      <w:r w:rsidRPr="70039DAB" w:rsidR="70039DAB">
        <w:rPr>
          <w:rFonts w:ascii="Times" w:hAnsi="Times" w:eastAsia="Times" w:cs="Times"/>
          <w:noProof w:val="0"/>
          <w:color w:val="222222"/>
          <w:sz w:val="24"/>
          <w:szCs w:val="24"/>
          <w:lang w:val="pt-BR"/>
        </w:rPr>
        <w:t>140</w:t>
      </w:r>
      <w:r w:rsidRPr="70039DAB" w:rsidR="70039DAB">
        <w:rPr>
          <w:rFonts w:ascii="Times" w:hAnsi="Times" w:eastAsia="Times" w:cs="Times"/>
          <w:noProof w:val="0"/>
          <w:color w:val="222222"/>
          <w:sz w:val="24"/>
          <w:szCs w:val="24"/>
          <w:lang w:val="pt-BR"/>
        </w:rPr>
        <w:t>. (Papirus educação).</w:t>
      </w:r>
    </w:p>
    <w:p w:rsidRPr="007B1CD1" w:rsidR="2D6AEC79" w:rsidP="58DF48B2" w:rsidRDefault="2D6AEC79" w14:paraId="1F14F780" w14:textId="66F21EDD" w14:noSpellErr="1">
      <w:pPr>
        <w:spacing w:after="240" w:line="240" w:lineRule="auto"/>
        <w:rPr>
          <w:rFonts w:ascii="Times" w:hAnsi="Times" w:eastAsia="Times" w:cs="Times"/>
          <w:sz w:val="24"/>
          <w:szCs w:val="24"/>
          <w:lang w:val="pt-BR"/>
        </w:rPr>
      </w:pPr>
      <w:r w:rsidRPr="58DF48B2" w:rsidR="58DF48B2">
        <w:rPr>
          <w:rFonts w:ascii="Times" w:hAnsi="Times" w:eastAsia="Times" w:cs="Times"/>
          <w:sz w:val="24"/>
          <w:szCs w:val="24"/>
          <w:lang w:val="pt-BR"/>
        </w:rPr>
        <w:t xml:space="preserve">BLUMENAU. Secretaria Municipal de Educação. </w:t>
      </w:r>
      <w:r w:rsidRPr="58DF48B2" w:rsidR="58DF48B2">
        <w:rPr>
          <w:rFonts w:ascii="Times" w:hAnsi="Times" w:eastAsia="Times" w:cs="Times"/>
          <w:b w:val="1"/>
          <w:bCs w:val="1"/>
          <w:sz w:val="24"/>
          <w:szCs w:val="24"/>
          <w:lang w:val="pt-BR"/>
        </w:rPr>
        <w:t>Diretrizes curriculares municipais para a educação básica:</w:t>
      </w:r>
      <w:r w:rsidRPr="58DF48B2" w:rsidR="58DF48B2">
        <w:rPr>
          <w:rFonts w:ascii="Times" w:hAnsi="Times" w:eastAsia="Times" w:cs="Times"/>
          <w:sz w:val="24"/>
          <w:szCs w:val="24"/>
          <w:lang w:val="pt-BR"/>
        </w:rPr>
        <w:t xml:space="preserve"> ensino fundamental. Blumenau: SEMED, 2012. v. II. </w:t>
      </w:r>
    </w:p>
    <w:p w:rsidRPr="007B1CD1" w:rsidR="2D6AEC79" w:rsidP="58DF48B2" w:rsidRDefault="00EC72BF" w14:paraId="293B98B4" w14:textId="6739AD91" w14:noSpellErr="1">
      <w:pPr>
        <w:spacing w:after="240" w:line="240" w:lineRule="auto"/>
        <w:rPr>
          <w:rFonts w:ascii="Times" w:hAnsi="Times" w:eastAsia="Times" w:cs="Times"/>
          <w:sz w:val="24"/>
          <w:szCs w:val="24"/>
          <w:lang w:val="pt-BR"/>
        </w:rPr>
      </w:pPr>
      <w:r w:rsidRPr="58DF48B2" w:rsidR="58DF48B2">
        <w:rPr>
          <w:rFonts w:ascii="Times" w:hAnsi="Times" w:eastAsia="Times" w:cs="Times"/>
          <w:color w:val="222222"/>
          <w:sz w:val="24"/>
          <w:szCs w:val="24"/>
          <w:lang w:val="pt-BR"/>
        </w:rPr>
        <w:t xml:space="preserve">BRASIL. Ministério da Educação. </w:t>
      </w:r>
      <w:r w:rsidRPr="58DF48B2" w:rsidR="58DF48B2">
        <w:rPr>
          <w:rFonts w:ascii="Times" w:hAnsi="Times" w:eastAsia="Times" w:cs="Times"/>
          <w:b w:val="1"/>
          <w:bCs w:val="1"/>
          <w:color w:val="222222"/>
          <w:sz w:val="24"/>
          <w:szCs w:val="24"/>
          <w:lang w:val="pt-BR"/>
        </w:rPr>
        <w:t>Base nacional comum curricular</w:t>
      </w:r>
      <w:r w:rsidRPr="58DF48B2" w:rsidR="58DF48B2">
        <w:rPr>
          <w:rFonts w:ascii="Times" w:hAnsi="Times" w:eastAsia="Times" w:cs="Times"/>
          <w:color w:val="222222"/>
          <w:sz w:val="24"/>
          <w:szCs w:val="24"/>
          <w:lang w:val="pt-BR"/>
        </w:rPr>
        <w:t>: educação é a base. Brasília, 2018. Disponível em: &lt;</w:t>
      </w:r>
      <w:r w:rsidRPr="58DF48B2" w:rsidR="58DF48B2">
        <w:rPr>
          <w:rFonts w:ascii="Times" w:hAnsi="Times" w:eastAsia="Times" w:cs="Times"/>
          <w:sz w:val="24"/>
          <w:szCs w:val="24"/>
          <w:lang w:val="pt-BR"/>
        </w:rPr>
        <w:t xml:space="preserve">http://basenacionalcomum.mec.gov.br/wp-content/uploads/2018/06/BNCC_EI_EF_110518_versaofinal_site.pdf&gt;. Acesso em: 15 out. 2018. </w:t>
      </w:r>
    </w:p>
    <w:p w:rsidRPr="007B1CD1" w:rsidR="2D6AEC79" w:rsidP="58DF48B2" w:rsidRDefault="00EC72BF" w14:paraId="6C8E9EA1" w14:textId="491000F5" w14:noSpellErr="1">
      <w:pPr>
        <w:spacing w:after="240" w:line="240" w:lineRule="auto"/>
        <w:rPr>
          <w:rFonts w:ascii="Times" w:hAnsi="Times" w:eastAsia="Times" w:cs="Times"/>
          <w:sz w:val="24"/>
          <w:szCs w:val="24"/>
          <w:lang w:val="pt-BR"/>
        </w:rPr>
      </w:pPr>
      <w:r w:rsidRPr="58DF48B2" w:rsidR="58DF48B2">
        <w:rPr>
          <w:rFonts w:ascii="Times" w:hAnsi="Times" w:eastAsia="Times" w:cs="Times"/>
          <w:sz w:val="24"/>
          <w:szCs w:val="24"/>
          <w:lang w:val="pt-BR"/>
        </w:rPr>
        <w:t xml:space="preserve">BRASIL. Secretaria de Educação Fundamental. </w:t>
      </w:r>
      <w:r w:rsidRPr="58DF48B2" w:rsidR="58DF48B2">
        <w:rPr>
          <w:rFonts w:ascii="Times" w:hAnsi="Times" w:eastAsia="Times" w:cs="Times"/>
          <w:b w:val="1"/>
          <w:bCs w:val="1"/>
          <w:sz w:val="24"/>
          <w:szCs w:val="24"/>
          <w:lang w:val="pt-BR"/>
        </w:rPr>
        <w:t>Parâmetros curriculares nacionais</w:t>
      </w:r>
      <w:r w:rsidRPr="58DF48B2" w:rsidR="58DF48B2">
        <w:rPr>
          <w:rFonts w:ascii="Times" w:hAnsi="Times" w:eastAsia="Times" w:cs="Times"/>
          <w:sz w:val="24"/>
          <w:szCs w:val="24"/>
          <w:lang w:val="pt-BR"/>
        </w:rPr>
        <w:t xml:space="preserve">: caracterização da área de geografia. Brasília: MEC/SEF, 1997a. </w:t>
      </w:r>
    </w:p>
    <w:p w:rsidRPr="007B1CD1" w:rsidR="6D5B9ECA" w:rsidP="224D01B4" w:rsidRDefault="1F24451C" w14:paraId="6C9431E2" w14:noSpellErr="1" w14:textId="16FD85FA">
      <w:pPr>
        <w:spacing w:after="240" w:line="240" w:lineRule="auto"/>
        <w:rPr>
          <w:rFonts w:ascii="Times" w:hAnsi="Times" w:eastAsia="Times" w:cs="Times"/>
          <w:sz w:val="24"/>
          <w:szCs w:val="24"/>
          <w:lang w:val="pt-BR"/>
        </w:rPr>
      </w:pPr>
      <w:r w:rsidRPr="224D01B4" w:rsidR="224D01B4">
        <w:rPr>
          <w:rFonts w:ascii="Times" w:hAnsi="Times" w:eastAsia="Times" w:cs="Times"/>
          <w:sz w:val="24"/>
          <w:szCs w:val="24"/>
          <w:lang w:val="pt-BR"/>
        </w:rPr>
        <w:t xml:space="preserve">BRASIL. Secretaria de Educação Fundamental. </w:t>
      </w:r>
      <w:r w:rsidRPr="224D01B4" w:rsidR="224D01B4">
        <w:rPr>
          <w:rFonts w:ascii="Times" w:hAnsi="Times" w:eastAsia="Times" w:cs="Times"/>
          <w:b w:val="1"/>
          <w:bCs w:val="1"/>
          <w:sz w:val="24"/>
          <w:szCs w:val="24"/>
          <w:lang w:val="pt-BR"/>
        </w:rPr>
        <w:t>Parâmetros curriculares nacionais</w:t>
      </w:r>
      <w:r w:rsidRPr="224D01B4" w:rsidR="224D01B4">
        <w:rPr>
          <w:rFonts w:ascii="Times" w:hAnsi="Times" w:eastAsia="Times" w:cs="Times"/>
          <w:sz w:val="24"/>
          <w:szCs w:val="24"/>
          <w:lang w:val="pt-BR"/>
        </w:rPr>
        <w:t xml:space="preserve">: introdução aos parâmetros curriculares nacionais. Brasília: MEC/SEF, 1997b. </w:t>
      </w:r>
    </w:p>
    <w:p w:rsidR="224D01B4" w:rsidP="224D01B4" w:rsidRDefault="224D01B4" w14:paraId="3B271C7B" w14:textId="08D7215A">
      <w:pPr>
        <w:pStyle w:val="Normal"/>
        <w:spacing w:after="240" w:line="240" w:lineRule="auto"/>
      </w:pPr>
      <w:r w:rsidRPr="70039DAB" w:rsidR="70039DAB">
        <w:rPr>
          <w:rFonts w:ascii="Times" w:hAnsi="Times" w:eastAsia="Times" w:cs="Times"/>
          <w:noProof w:val="0"/>
          <w:color w:val="222222"/>
          <w:sz w:val="24"/>
          <w:szCs w:val="24"/>
          <w:lang w:val="pt-BR"/>
        </w:rPr>
        <w:t xml:space="preserve">COSCARELLI, Carla Viana. Alfabetização e letramento digital. In: RIBEIRO, Ana Elisa et al (Org.). </w:t>
      </w:r>
      <w:r w:rsidRPr="70039DAB" w:rsidR="70039DAB">
        <w:rPr>
          <w:rFonts w:ascii="Times" w:hAnsi="Times" w:eastAsia="Times" w:cs="Times"/>
          <w:b w:val="1"/>
          <w:bCs w:val="1"/>
          <w:noProof w:val="0"/>
          <w:color w:val="222222"/>
          <w:sz w:val="24"/>
          <w:szCs w:val="24"/>
          <w:lang w:val="pt-BR"/>
        </w:rPr>
        <w:t xml:space="preserve">Letramento digital: </w:t>
      </w:r>
      <w:r w:rsidRPr="70039DAB" w:rsidR="70039DAB">
        <w:rPr>
          <w:rFonts w:ascii="Times" w:hAnsi="Times" w:eastAsia="Times" w:cs="Times"/>
          <w:noProof w:val="0"/>
          <w:color w:val="222222"/>
          <w:sz w:val="24"/>
          <w:szCs w:val="24"/>
          <w:lang w:val="pt-BR"/>
        </w:rPr>
        <w:t xml:space="preserve">aspectos sociais e possibilidades pedagógicas. 2. ed. Belo Horizonte, Mg: Autêntica, 2007. Cap. 2. p. </w:t>
      </w:r>
      <w:r w:rsidRPr="70039DAB" w:rsidR="70039DAB">
        <w:rPr>
          <w:rFonts w:ascii="Times" w:hAnsi="Times" w:eastAsia="Times" w:cs="Times"/>
          <w:noProof w:val="0"/>
          <w:color w:val="222222"/>
          <w:sz w:val="24"/>
          <w:szCs w:val="24"/>
          <w:lang w:val="pt-BR"/>
        </w:rPr>
        <w:t>25</w:t>
      </w:r>
      <w:r w:rsidRPr="70039DAB" w:rsidR="70039DAB">
        <w:rPr>
          <w:rFonts w:ascii="Times" w:hAnsi="Times" w:eastAsia="Times" w:cs="Times"/>
          <w:noProof w:val="0"/>
          <w:color w:val="222222"/>
          <w:sz w:val="24"/>
          <w:szCs w:val="24"/>
          <w:lang w:val="pt-BR"/>
        </w:rPr>
        <w:t>-</w:t>
      </w:r>
      <w:r w:rsidRPr="70039DAB" w:rsidR="70039DAB">
        <w:rPr>
          <w:rFonts w:ascii="Times" w:hAnsi="Times" w:eastAsia="Times" w:cs="Times"/>
          <w:noProof w:val="0"/>
          <w:color w:val="222222"/>
          <w:sz w:val="24"/>
          <w:szCs w:val="24"/>
          <w:lang w:val="pt-BR"/>
        </w:rPr>
        <w:t>40</w:t>
      </w:r>
      <w:r w:rsidRPr="70039DAB" w:rsidR="70039DAB">
        <w:rPr>
          <w:rFonts w:ascii="Times" w:hAnsi="Times" w:eastAsia="Times" w:cs="Times"/>
          <w:noProof w:val="0"/>
          <w:color w:val="222222"/>
          <w:sz w:val="24"/>
          <w:szCs w:val="24"/>
          <w:lang w:val="pt-BR"/>
        </w:rPr>
        <w:t>.</w:t>
      </w:r>
    </w:p>
    <w:p w:rsidR="224D01B4" w:rsidP="224D01B4" w:rsidRDefault="224D01B4" w14:paraId="4B99609E" w14:textId="75AF7BEE">
      <w:pPr>
        <w:pStyle w:val="Normal"/>
        <w:spacing w:after="240" w:line="240" w:lineRule="auto"/>
        <w:rPr>
          <w:rFonts w:ascii="Times" w:hAnsi="Times" w:eastAsia="Times" w:cs="Times"/>
          <w:b w:val="0"/>
          <w:bCs w:val="0"/>
          <w:sz w:val="24"/>
          <w:szCs w:val="24"/>
          <w:lang w:val="pt-BR"/>
        </w:rPr>
      </w:pPr>
      <w:r w:rsidRPr="224D01B4" w:rsidR="224D01B4">
        <w:rPr>
          <w:rFonts w:ascii="Times" w:hAnsi="Times" w:eastAsia="Times" w:cs="Times"/>
          <w:sz w:val="24"/>
          <w:szCs w:val="24"/>
          <w:lang w:val="pt-BR"/>
        </w:rPr>
        <w:t xml:space="preserve">LALÁ E LELÊ BRINQUEDOS EDUCATIVOS. </w:t>
      </w:r>
      <w:r w:rsidRPr="224D01B4" w:rsidR="224D01B4">
        <w:rPr>
          <w:rFonts w:ascii="Times" w:hAnsi="Times" w:eastAsia="Times" w:cs="Times"/>
          <w:b w:val="1"/>
          <w:bCs w:val="1"/>
          <w:sz w:val="24"/>
          <w:szCs w:val="24"/>
          <w:lang w:val="pt-BR"/>
        </w:rPr>
        <w:t xml:space="preserve">Quebra-cabeça mapa do Brasil. </w:t>
      </w:r>
      <w:r w:rsidRPr="224D01B4" w:rsidR="224D01B4">
        <w:rPr>
          <w:rFonts w:ascii="Times" w:hAnsi="Times" w:eastAsia="Times" w:cs="Times"/>
          <w:b w:val="0"/>
          <w:bCs w:val="0"/>
          <w:sz w:val="24"/>
          <w:szCs w:val="24"/>
          <w:lang w:val="pt-BR"/>
        </w:rPr>
        <w:t>S.d. Disponível em: &lt;https://</w:t>
      </w:r>
      <w:proofErr w:type="spellStart"/>
      <w:r w:rsidRPr="224D01B4" w:rsidR="224D01B4">
        <w:rPr>
          <w:rFonts w:ascii="Times" w:hAnsi="Times" w:eastAsia="Times" w:cs="Times"/>
          <w:b w:val="0"/>
          <w:bCs w:val="0"/>
          <w:sz w:val="24"/>
          <w:szCs w:val="24"/>
          <w:lang w:val="pt-BR"/>
        </w:rPr>
        <w:t>www</w:t>
      </w:r>
      <w:proofErr w:type="spellEnd"/>
      <w:r w:rsidRPr="224D01B4" w:rsidR="224D01B4">
        <w:rPr>
          <w:rFonts w:ascii="Times" w:hAnsi="Times" w:eastAsia="Times" w:cs="Times"/>
          <w:b w:val="0"/>
          <w:bCs w:val="0"/>
          <w:sz w:val="24"/>
          <w:szCs w:val="24"/>
          <w:lang w:val="pt-BR"/>
        </w:rPr>
        <w:t>.lalaelelebrinquedos.com.br/quebra-cabeca-mapa-do-brasil-llc0000834/p&gt;. Acesso em</w:t>
      </w:r>
      <w:r w:rsidRPr="224D01B4" w:rsidR="224D01B4">
        <w:rPr>
          <w:rFonts w:ascii="Times" w:hAnsi="Times" w:eastAsia="Times" w:cs="Times"/>
          <w:b w:val="0"/>
          <w:bCs w:val="0"/>
          <w:sz w:val="24"/>
          <w:szCs w:val="24"/>
          <w:lang w:val="pt-BR"/>
        </w:rPr>
        <w:t>: 20 nov. 2018.</w:t>
      </w:r>
    </w:p>
    <w:p w:rsidRPr="007B1CD1" w:rsidR="1F24451C" w:rsidP="58DF48B2" w:rsidRDefault="1F24451C" w14:paraId="7CA195EA" w14:textId="79042486">
      <w:pPr>
        <w:spacing w:after="240" w:line="240" w:lineRule="auto"/>
        <w:rPr>
          <w:lang w:val="pt-BR"/>
        </w:rPr>
      </w:pPr>
      <w:r w:rsidRPr="58DF48B2" w:rsidR="58DF48B2">
        <w:rPr>
          <w:sz w:val="24"/>
          <w:szCs w:val="24"/>
          <w:lang w:val="pt-BR"/>
        </w:rPr>
        <w:t xml:space="preserve">LOPES, </w:t>
      </w:r>
      <w:proofErr w:type="spellStart"/>
      <w:r w:rsidRPr="58DF48B2" w:rsidR="58DF48B2">
        <w:rPr>
          <w:sz w:val="24"/>
          <w:szCs w:val="24"/>
          <w:lang w:val="pt-BR"/>
        </w:rPr>
        <w:t>Anemari</w:t>
      </w:r>
      <w:proofErr w:type="spellEnd"/>
      <w:r w:rsidRPr="58DF48B2" w:rsidR="58DF48B2">
        <w:rPr>
          <w:sz w:val="24"/>
          <w:szCs w:val="24"/>
          <w:lang w:val="pt-BR"/>
        </w:rPr>
        <w:t xml:space="preserve"> </w:t>
      </w:r>
      <w:proofErr w:type="spellStart"/>
      <w:r w:rsidRPr="58DF48B2" w:rsidR="58DF48B2">
        <w:rPr>
          <w:sz w:val="24"/>
          <w:szCs w:val="24"/>
          <w:lang w:val="pt-BR"/>
        </w:rPr>
        <w:t>Roesler</w:t>
      </w:r>
      <w:proofErr w:type="spellEnd"/>
      <w:r w:rsidRPr="58DF48B2" w:rsidR="58DF48B2">
        <w:rPr>
          <w:sz w:val="24"/>
          <w:szCs w:val="24"/>
          <w:lang w:val="pt-BR"/>
        </w:rPr>
        <w:t xml:space="preserve"> </w:t>
      </w:r>
      <w:proofErr w:type="spellStart"/>
      <w:r w:rsidRPr="58DF48B2" w:rsidR="58DF48B2">
        <w:rPr>
          <w:sz w:val="24"/>
          <w:szCs w:val="24"/>
          <w:lang w:val="pt-BR"/>
        </w:rPr>
        <w:t>Luersen</w:t>
      </w:r>
      <w:proofErr w:type="spellEnd"/>
      <w:r w:rsidRPr="58DF48B2" w:rsidR="58DF48B2">
        <w:rPr>
          <w:sz w:val="24"/>
          <w:szCs w:val="24"/>
          <w:lang w:val="pt-BR"/>
        </w:rPr>
        <w:t xml:space="preserve"> Vieira; MARCO, Fabiana </w:t>
      </w:r>
      <w:proofErr w:type="spellStart"/>
      <w:r w:rsidRPr="58DF48B2" w:rsidR="58DF48B2">
        <w:rPr>
          <w:sz w:val="24"/>
          <w:szCs w:val="24"/>
          <w:lang w:val="pt-BR"/>
        </w:rPr>
        <w:t>Fiorezi</w:t>
      </w:r>
      <w:proofErr w:type="spellEnd"/>
      <w:r w:rsidRPr="58DF48B2" w:rsidR="58DF48B2">
        <w:rPr>
          <w:sz w:val="24"/>
          <w:szCs w:val="24"/>
          <w:lang w:val="pt-BR"/>
        </w:rPr>
        <w:t xml:space="preserve"> de; ROOS, Liane Teresinha </w:t>
      </w:r>
      <w:proofErr w:type="spellStart"/>
      <w:r w:rsidRPr="58DF48B2" w:rsidR="58DF48B2">
        <w:rPr>
          <w:sz w:val="24"/>
          <w:szCs w:val="24"/>
          <w:lang w:val="pt-BR"/>
        </w:rPr>
        <w:t>Wendling</w:t>
      </w:r>
      <w:proofErr w:type="spellEnd"/>
      <w:r w:rsidRPr="58DF48B2" w:rsidR="58DF48B2">
        <w:rPr>
          <w:sz w:val="24"/>
          <w:szCs w:val="24"/>
          <w:lang w:val="pt-BR"/>
        </w:rPr>
        <w:t xml:space="preserve">. Do espaço e das formas ao ensino de Geometria nos anos iniciais. In: CARNEIRO, Reginaldo Fernando et al (Org.). </w:t>
      </w:r>
      <w:r w:rsidRPr="58DF48B2" w:rsidR="58DF48B2">
        <w:rPr>
          <w:b w:val="1"/>
          <w:bCs w:val="1"/>
          <w:sz w:val="24"/>
          <w:szCs w:val="24"/>
          <w:lang w:val="pt-BR"/>
        </w:rPr>
        <w:t>A matemática nos anos iniciais no ensino fundamental</w:t>
      </w:r>
      <w:r w:rsidRPr="58DF48B2" w:rsidR="58DF48B2">
        <w:rPr>
          <w:sz w:val="24"/>
          <w:szCs w:val="24"/>
          <w:lang w:val="pt-BR"/>
        </w:rPr>
        <w:t xml:space="preserve">: práticas de sala de aula e de formação de professores. Brasília: Sociedade Brasileira de Educação </w:t>
      </w:r>
      <w:proofErr w:type="spellStart"/>
      <w:r w:rsidRPr="58DF48B2" w:rsidR="58DF48B2">
        <w:rPr>
          <w:sz w:val="24"/>
          <w:szCs w:val="24"/>
          <w:lang w:val="pt-BR"/>
        </w:rPr>
        <w:t>Matemátca</w:t>
      </w:r>
      <w:proofErr w:type="spellEnd"/>
      <w:r w:rsidRPr="58DF48B2" w:rsidR="58DF48B2">
        <w:rPr>
          <w:sz w:val="24"/>
          <w:szCs w:val="24"/>
          <w:lang w:val="pt-BR"/>
        </w:rPr>
        <w:t>, 2018. Cap. 5. p. 94-117. Disponível em: &lt;http://www.sbem.com.br/files/ebook_matematica_iniciais.pdf&gt;. Acesso em: 16 out. 2018.</w:t>
      </w:r>
    </w:p>
    <w:p w:rsidRPr="007B1CD1" w:rsidR="1F24451C" w:rsidP="58DF48B2" w:rsidRDefault="1F24451C" w14:paraId="26276FED" w14:textId="70B769D2">
      <w:pPr>
        <w:spacing w:after="240" w:line="240" w:lineRule="auto"/>
        <w:rPr>
          <w:lang w:val="pt-BR"/>
        </w:rPr>
      </w:pPr>
      <w:r w:rsidRPr="58DF48B2" w:rsidR="58DF48B2">
        <w:rPr>
          <w:rFonts w:ascii="Times" w:hAnsi="Times" w:eastAsia="Times" w:cs="Times"/>
          <w:sz w:val="24"/>
          <w:szCs w:val="24"/>
          <w:lang w:val="pt-BR"/>
        </w:rPr>
        <w:t xml:space="preserve">MÁTTAR, João. </w:t>
      </w:r>
      <w:r w:rsidRPr="58DF48B2" w:rsidR="58DF48B2">
        <w:rPr>
          <w:rFonts w:ascii="Times" w:hAnsi="Times" w:eastAsia="Times" w:cs="Times"/>
          <w:b w:val="1"/>
          <w:bCs w:val="1"/>
          <w:sz w:val="24"/>
          <w:szCs w:val="24"/>
          <w:lang w:val="pt-BR"/>
        </w:rPr>
        <w:t>Games em educação</w:t>
      </w:r>
      <w:r w:rsidRPr="58DF48B2" w:rsidR="58DF48B2">
        <w:rPr>
          <w:rFonts w:ascii="Times" w:hAnsi="Times" w:eastAsia="Times" w:cs="Times"/>
          <w:sz w:val="24"/>
          <w:szCs w:val="24"/>
          <w:lang w:val="pt-BR"/>
        </w:rPr>
        <w:t xml:space="preserve">: como os nativos digitais aprendem. São Paulo: Pearson Prentice Hall, c2010. </w:t>
      </w:r>
      <w:proofErr w:type="spellStart"/>
      <w:r w:rsidRPr="58DF48B2" w:rsidR="58DF48B2">
        <w:rPr>
          <w:rFonts w:ascii="Times" w:hAnsi="Times" w:eastAsia="Times" w:cs="Times"/>
          <w:sz w:val="24"/>
          <w:szCs w:val="24"/>
          <w:lang w:val="pt-BR"/>
        </w:rPr>
        <w:t>xxiv</w:t>
      </w:r>
      <w:proofErr w:type="spellEnd"/>
      <w:r w:rsidRPr="58DF48B2" w:rsidR="58DF48B2">
        <w:rPr>
          <w:rFonts w:ascii="Times" w:hAnsi="Times" w:eastAsia="Times" w:cs="Times"/>
          <w:sz w:val="24"/>
          <w:szCs w:val="24"/>
          <w:lang w:val="pt-BR"/>
        </w:rPr>
        <w:t>, 181 p, il.</w:t>
      </w:r>
    </w:p>
    <w:p w:rsidR="58DF48B2" w:rsidP="58DF48B2" w:rsidRDefault="58DF48B2" w14:paraId="046149BA" w14:textId="020C23D1">
      <w:pPr>
        <w:pStyle w:val="Normal"/>
        <w:spacing w:after="240" w:line="240" w:lineRule="auto"/>
      </w:pPr>
      <w:r w:rsidRPr="58DF48B2" w:rsidR="58DF48B2">
        <w:rPr>
          <w:rFonts w:ascii="Times" w:hAnsi="Times" w:eastAsia="Times" w:cs="Times"/>
          <w:noProof w:val="0"/>
          <w:color w:val="222222"/>
          <w:sz w:val="24"/>
          <w:szCs w:val="24"/>
          <w:lang w:val="pt-BR"/>
        </w:rPr>
        <w:t xml:space="preserve">MOREIRA, Suely Aparecida Gomes. </w:t>
      </w:r>
      <w:r w:rsidRPr="58DF48B2" w:rsidR="58DF48B2">
        <w:rPr>
          <w:rFonts w:ascii="Times" w:hAnsi="Times" w:eastAsia="Times" w:cs="Times"/>
          <w:b w:val="1"/>
          <w:bCs w:val="1"/>
          <w:noProof w:val="0"/>
          <w:color w:val="222222"/>
          <w:sz w:val="24"/>
          <w:szCs w:val="24"/>
          <w:lang w:val="pt-BR"/>
        </w:rPr>
        <w:t xml:space="preserve">Cartografia multimídia: </w:t>
      </w:r>
      <w:r w:rsidRPr="58DF48B2" w:rsidR="58DF48B2">
        <w:rPr>
          <w:rFonts w:ascii="Times" w:hAnsi="Times" w:eastAsia="Times" w:cs="Times"/>
          <w:noProof w:val="0"/>
          <w:color w:val="222222"/>
          <w:sz w:val="24"/>
          <w:szCs w:val="24"/>
          <w:lang w:val="pt-BR"/>
        </w:rPr>
        <w:t>interatividade em projetos cartográficos. 2010. 123 f. Tese (Doutorado) - Curso de Pós-graduação em Geografia, Instituto de Geociências e Ciências Exatas, Universidade Estadual Paulista, Rio Claro, 2010. Disponível em: &lt;https://pdfs.semanticscholar.org/76a0/cefa0353dfc360fdbf6d546a82fc96a8a668.pdf&gt;. Acesso em: 07 nov. 2018.</w:t>
      </w:r>
    </w:p>
    <w:p w:rsidRPr="007B1CD1" w:rsidR="6D5B9ECA" w:rsidP="6ED32A66" w:rsidRDefault="6D5B9ECA" w14:paraId="1C550AC0" w14:textId="5E540BD5" w14:noSpellErr="1">
      <w:pPr>
        <w:spacing w:after="240" w:line="240" w:lineRule="auto"/>
        <w:rPr>
          <w:rFonts w:ascii="Times" w:hAnsi="Times" w:eastAsia="Times" w:cs="Times"/>
          <w:sz w:val="24"/>
          <w:szCs w:val="24"/>
          <w:lang w:val="pt-BR"/>
        </w:rPr>
      </w:pPr>
      <w:r w:rsidRPr="6ED32A66" w:rsidR="6ED32A66">
        <w:rPr>
          <w:rFonts w:ascii="Times" w:hAnsi="Times" w:eastAsia="Times" w:cs="Times"/>
          <w:sz w:val="24"/>
          <w:szCs w:val="24"/>
          <w:lang w:val="pt-BR"/>
        </w:rPr>
        <w:t xml:space="preserve">RACHA CUCA. </w:t>
      </w:r>
      <w:r w:rsidRPr="6ED32A66" w:rsidR="6ED32A66">
        <w:rPr>
          <w:rFonts w:ascii="Times" w:hAnsi="Times" w:eastAsia="Times" w:cs="Times"/>
          <w:b w:val="1"/>
          <w:bCs w:val="1"/>
          <w:sz w:val="24"/>
          <w:szCs w:val="24"/>
          <w:lang w:val="pt-BR"/>
        </w:rPr>
        <w:t xml:space="preserve">Estados do </w:t>
      </w:r>
      <w:commentRangeStart w:id="156"/>
      <w:r w:rsidRPr="6ED32A66" w:rsidR="6ED32A66">
        <w:rPr>
          <w:rFonts w:ascii="Times" w:hAnsi="Times" w:eastAsia="Times" w:cs="Times"/>
          <w:b w:val="1"/>
          <w:bCs w:val="1"/>
          <w:sz w:val="24"/>
          <w:szCs w:val="24"/>
          <w:lang w:val="pt-BR"/>
        </w:rPr>
        <w:t>Brasil</w:t>
      </w:r>
      <w:r w:rsidRPr="6ED32A66" w:rsidR="6ED32A66">
        <w:rPr>
          <w:rFonts w:ascii="Times" w:hAnsi="Times" w:eastAsia="Times" w:cs="Times"/>
          <w:sz w:val="24"/>
          <w:szCs w:val="24"/>
          <w:lang w:val="pt-BR"/>
        </w:rPr>
        <w:t xml:space="preserve">. </w:t>
      </w:r>
      <w:r w:rsidRPr="6ED32A66" w:rsidR="6ED32A66">
        <w:rPr>
          <w:rFonts w:ascii="Times" w:hAnsi="Times" w:eastAsia="Times" w:cs="Times"/>
          <w:sz w:val="24"/>
          <w:szCs w:val="24"/>
          <w:lang w:val="pt-BR"/>
        </w:rPr>
        <w:t>2018</w:t>
      </w:r>
      <w:r w:rsidRPr="6ED32A66" w:rsidR="6ED32A66">
        <w:rPr>
          <w:rFonts w:ascii="Times" w:hAnsi="Times" w:eastAsia="Times" w:cs="Times"/>
          <w:sz w:val="24"/>
          <w:szCs w:val="24"/>
          <w:lang w:val="pt-BR"/>
        </w:rPr>
        <w:t xml:space="preserve">. Disponível </w:t>
      </w:r>
      <w:commentRangeEnd w:id="156"/>
      <w:r>
        <w:rPr>
          <w:rStyle w:val="CommentReference"/>
        </w:rPr>
        <w:commentReference w:id="156"/>
      </w:r>
      <w:r w:rsidRPr="6ED32A66" w:rsidR="6ED32A66">
        <w:rPr>
          <w:rFonts w:ascii="Times" w:hAnsi="Times" w:eastAsia="Times" w:cs="Times"/>
          <w:sz w:val="24"/>
          <w:szCs w:val="24"/>
          <w:lang w:val="pt-BR"/>
        </w:rPr>
        <w:t>em: &lt;https://</w:t>
      </w:r>
      <w:r w:rsidRPr="6ED32A66" w:rsidR="6ED32A66">
        <w:rPr>
          <w:rFonts w:ascii="Times" w:hAnsi="Times" w:eastAsia="Times" w:cs="Times"/>
          <w:sz w:val="24"/>
          <w:szCs w:val="24"/>
          <w:lang w:val="pt-BR"/>
        </w:rPr>
        <w:t>rachacuca</w:t>
      </w:r>
      <w:r w:rsidRPr="6ED32A66" w:rsidR="6ED32A66">
        <w:rPr>
          <w:rFonts w:ascii="Times" w:hAnsi="Times" w:eastAsia="Times" w:cs="Times"/>
          <w:sz w:val="24"/>
          <w:szCs w:val="24"/>
          <w:lang w:val="pt-BR"/>
        </w:rPr>
        <w:t xml:space="preserve">.com.br/passatempos/x-tudo/5/estados-do-brasil/&gt;. Acesso em 10 out. 2018.  </w:t>
      </w:r>
    </w:p>
    <w:p w:rsidR="6ED32A66" w:rsidP="6ED32A66" w:rsidRDefault="6ED32A66" w14:paraId="7C884B7B" w14:textId="1A1EE596">
      <w:pPr>
        <w:pStyle w:val="Normal"/>
        <w:spacing w:after="240" w:line="240" w:lineRule="auto"/>
        <w:rPr>
          <w:rFonts w:ascii="Times" w:hAnsi="Times" w:eastAsia="Times" w:cs="Times"/>
          <w:sz w:val="24"/>
          <w:szCs w:val="24"/>
          <w:lang w:val="pt-BR"/>
        </w:rPr>
      </w:pPr>
      <w:r w:rsidRPr="6ED32A66" w:rsidR="6ED32A66">
        <w:rPr>
          <w:rFonts w:ascii="Times" w:hAnsi="Times" w:eastAsia="Times" w:cs="Times"/>
          <w:sz w:val="24"/>
          <w:szCs w:val="24"/>
          <w:lang w:val="pt-BR"/>
        </w:rPr>
        <w:t xml:space="preserve">ROBERTO DEBARBA. </w:t>
      </w:r>
      <w:r w:rsidRPr="6ED32A66" w:rsidR="6ED32A66">
        <w:rPr>
          <w:rFonts w:ascii="Times" w:hAnsi="Times" w:eastAsia="Times" w:cs="Times"/>
          <w:b w:val="1"/>
          <w:bCs w:val="1"/>
          <w:sz w:val="24"/>
          <w:szCs w:val="24"/>
          <w:lang w:val="pt-BR"/>
        </w:rPr>
        <w:t>Onde estou?</w:t>
      </w:r>
      <w:r w:rsidRPr="6ED32A66" w:rsidR="6ED32A66">
        <w:rPr>
          <w:rFonts w:ascii="Times" w:hAnsi="Times" w:eastAsia="Times" w:cs="Times"/>
          <w:b w:val="0"/>
          <w:bCs w:val="0"/>
          <w:sz w:val="24"/>
          <w:szCs w:val="24"/>
          <w:lang w:val="pt-BR"/>
        </w:rPr>
        <w:t xml:space="preserve"> S.d. Disponível em: &lt;https://robertodebarba.github.</w:t>
      </w:r>
      <w:proofErr w:type="spellStart"/>
      <w:r w:rsidRPr="6ED32A66" w:rsidR="6ED32A66">
        <w:rPr>
          <w:rFonts w:ascii="Times" w:hAnsi="Times" w:eastAsia="Times" w:cs="Times"/>
          <w:b w:val="0"/>
          <w:bCs w:val="0"/>
          <w:sz w:val="24"/>
          <w:szCs w:val="24"/>
          <w:lang w:val="pt-BR"/>
        </w:rPr>
        <w:t>io</w:t>
      </w:r>
      <w:proofErr w:type="spellEnd"/>
      <w:r w:rsidRPr="6ED32A66" w:rsidR="6ED32A66">
        <w:rPr>
          <w:rFonts w:ascii="Times" w:hAnsi="Times" w:eastAsia="Times" w:cs="Times"/>
          <w:b w:val="0"/>
          <w:bCs w:val="0"/>
          <w:sz w:val="24"/>
          <w:szCs w:val="24"/>
          <w:lang w:val="pt-BR"/>
        </w:rPr>
        <w:t>/</w:t>
      </w:r>
      <w:proofErr w:type="spellStart"/>
      <w:r w:rsidRPr="6ED32A66" w:rsidR="6ED32A66">
        <w:rPr>
          <w:rFonts w:ascii="Times" w:hAnsi="Times" w:eastAsia="Times" w:cs="Times"/>
          <w:b w:val="0"/>
          <w:bCs w:val="0"/>
          <w:sz w:val="24"/>
          <w:szCs w:val="24"/>
          <w:lang w:val="pt-BR"/>
        </w:rPr>
        <w:t>multitouch</w:t>
      </w:r>
      <w:proofErr w:type="spellEnd"/>
      <w:r w:rsidRPr="6ED32A66" w:rsidR="6ED32A66">
        <w:rPr>
          <w:rFonts w:ascii="Times" w:hAnsi="Times" w:eastAsia="Times" w:cs="Times"/>
          <w:b w:val="0"/>
          <w:bCs w:val="0"/>
          <w:sz w:val="24"/>
          <w:szCs w:val="24"/>
          <w:lang w:val="pt-BR"/>
        </w:rPr>
        <w:t>-</w:t>
      </w:r>
      <w:proofErr w:type="spellStart"/>
      <w:r w:rsidRPr="6ED32A66" w:rsidR="6ED32A66">
        <w:rPr>
          <w:rFonts w:ascii="Times" w:hAnsi="Times" w:eastAsia="Times" w:cs="Times"/>
          <w:b w:val="0"/>
          <w:bCs w:val="0"/>
          <w:sz w:val="24"/>
          <w:szCs w:val="24"/>
          <w:lang w:val="pt-BR"/>
        </w:rPr>
        <w:t>collaborative</w:t>
      </w:r>
      <w:proofErr w:type="spellEnd"/>
      <w:r w:rsidRPr="6ED32A66" w:rsidR="6ED32A66">
        <w:rPr>
          <w:rFonts w:ascii="Times" w:hAnsi="Times" w:eastAsia="Times" w:cs="Times"/>
          <w:b w:val="0"/>
          <w:bCs w:val="0"/>
          <w:sz w:val="24"/>
          <w:szCs w:val="24"/>
          <w:lang w:val="pt-BR"/>
        </w:rPr>
        <w:t>-</w:t>
      </w:r>
      <w:proofErr w:type="spellStart"/>
      <w:r w:rsidRPr="6ED32A66" w:rsidR="6ED32A66">
        <w:rPr>
          <w:rFonts w:ascii="Times" w:hAnsi="Times" w:eastAsia="Times" w:cs="Times"/>
          <w:b w:val="0"/>
          <w:bCs w:val="0"/>
          <w:sz w:val="24"/>
          <w:szCs w:val="24"/>
          <w:lang w:val="pt-BR"/>
        </w:rPr>
        <w:t>educational</w:t>
      </w:r>
      <w:proofErr w:type="spellEnd"/>
      <w:r w:rsidRPr="6ED32A66" w:rsidR="6ED32A66">
        <w:rPr>
          <w:rFonts w:ascii="Times" w:hAnsi="Times" w:eastAsia="Times" w:cs="Times"/>
          <w:b w:val="0"/>
          <w:bCs w:val="0"/>
          <w:sz w:val="24"/>
          <w:szCs w:val="24"/>
          <w:lang w:val="pt-BR"/>
        </w:rPr>
        <w:t>-</w:t>
      </w:r>
      <w:proofErr w:type="spellStart"/>
      <w:r w:rsidRPr="6ED32A66" w:rsidR="6ED32A66">
        <w:rPr>
          <w:rFonts w:ascii="Times" w:hAnsi="Times" w:eastAsia="Times" w:cs="Times"/>
          <w:b w:val="0"/>
          <w:bCs w:val="0"/>
          <w:sz w:val="24"/>
          <w:szCs w:val="24"/>
          <w:lang w:val="pt-BR"/>
        </w:rPr>
        <w:t>geography</w:t>
      </w:r>
      <w:proofErr w:type="spellEnd"/>
      <w:r w:rsidRPr="6ED32A66" w:rsidR="6ED32A66">
        <w:rPr>
          <w:rFonts w:ascii="Times" w:hAnsi="Times" w:eastAsia="Times" w:cs="Times"/>
          <w:b w:val="0"/>
          <w:bCs w:val="0"/>
          <w:sz w:val="24"/>
          <w:szCs w:val="24"/>
          <w:lang w:val="pt-BR"/>
        </w:rPr>
        <w:t>-game/</w:t>
      </w:r>
      <w:proofErr w:type="spellStart"/>
      <w:r w:rsidRPr="6ED32A66" w:rsidR="6ED32A66">
        <w:rPr>
          <w:rFonts w:ascii="Times" w:hAnsi="Times" w:eastAsia="Times" w:cs="Times"/>
          <w:b w:val="0"/>
          <w:bCs w:val="0"/>
          <w:sz w:val="24"/>
          <w:szCs w:val="24"/>
          <w:lang w:val="pt-BR"/>
        </w:rPr>
        <w:t>dist</w:t>
      </w:r>
      <w:proofErr w:type="spellEnd"/>
      <w:r w:rsidRPr="6ED32A66" w:rsidR="6ED32A66">
        <w:rPr>
          <w:rFonts w:ascii="Times" w:hAnsi="Times" w:eastAsia="Times" w:cs="Times"/>
          <w:b w:val="0"/>
          <w:bCs w:val="0"/>
          <w:sz w:val="24"/>
          <w:szCs w:val="24"/>
          <w:lang w:val="pt-BR"/>
        </w:rPr>
        <w:t xml:space="preserve">/index.html&gt;. Acesso em: 14 dez. 2018. </w:t>
      </w:r>
    </w:p>
    <w:p w:rsidR="6D5B9ECA" w:rsidP="224D01B4" w:rsidRDefault="6D5B9ECA" w14:paraId="5C27B31E" w14:textId="68D9CD62">
      <w:pPr>
        <w:spacing w:after="240" w:line="240" w:lineRule="auto"/>
        <w:rPr>
          <w:rFonts w:ascii="Times" w:hAnsi="Times" w:eastAsia="Times" w:cs="Times"/>
          <w:color w:val="222222"/>
          <w:sz w:val="24"/>
          <w:szCs w:val="24"/>
        </w:rPr>
      </w:pPr>
      <w:r w:rsidRPr="224D01B4" w:rsidR="224D01B4">
        <w:rPr>
          <w:rFonts w:ascii="Times" w:hAnsi="Times" w:eastAsia="Times" w:cs="Times"/>
          <w:color w:val="222222"/>
          <w:sz w:val="24"/>
          <w:szCs w:val="24"/>
          <w:lang w:val="pt-BR"/>
        </w:rPr>
        <w:t xml:space="preserve">SEABRA, Odette Carvalho de Lima. Educação, território e cidadania: aprender a aprender ensinando. In: CASTROGIOVANI, </w:t>
      </w:r>
      <w:proofErr w:type="spellStart"/>
      <w:r w:rsidRPr="224D01B4" w:rsidR="224D01B4">
        <w:rPr>
          <w:rFonts w:ascii="Times" w:hAnsi="Times" w:eastAsia="Times" w:cs="Times"/>
          <w:color w:val="222222"/>
          <w:sz w:val="24"/>
          <w:szCs w:val="24"/>
          <w:lang w:val="pt-BR"/>
        </w:rPr>
        <w:t>Antonio</w:t>
      </w:r>
      <w:proofErr w:type="spellEnd"/>
      <w:r w:rsidRPr="224D01B4" w:rsidR="224D01B4">
        <w:rPr>
          <w:rFonts w:ascii="Times" w:hAnsi="Times" w:eastAsia="Times" w:cs="Times"/>
          <w:color w:val="222222"/>
          <w:sz w:val="24"/>
          <w:szCs w:val="24"/>
          <w:lang w:val="pt-BR"/>
        </w:rPr>
        <w:t xml:space="preserve"> Carlos et al (Org.). </w:t>
      </w:r>
      <w:r w:rsidRPr="224D01B4" w:rsidR="224D01B4">
        <w:rPr>
          <w:rFonts w:ascii="Times" w:hAnsi="Times" w:eastAsia="Times" w:cs="Times"/>
          <w:b w:val="1"/>
          <w:bCs w:val="1"/>
          <w:color w:val="222222"/>
          <w:sz w:val="24"/>
          <w:szCs w:val="24"/>
          <w:lang w:val="pt-BR"/>
        </w:rPr>
        <w:t xml:space="preserve">Geografia em sala de aula: </w:t>
      </w:r>
      <w:r w:rsidRPr="224D01B4" w:rsidR="224D01B4">
        <w:rPr>
          <w:rFonts w:ascii="Times" w:hAnsi="Times" w:eastAsia="Times" w:cs="Times"/>
          <w:color w:val="222222"/>
          <w:sz w:val="24"/>
          <w:szCs w:val="24"/>
          <w:lang w:val="pt-BR"/>
        </w:rPr>
        <w:t xml:space="preserve">práticas e reflexões. </w:t>
      </w:r>
      <w:r w:rsidRPr="224D01B4" w:rsidR="224D01B4">
        <w:rPr>
          <w:rFonts w:ascii="Times" w:hAnsi="Times" w:eastAsia="Times" w:cs="Times"/>
          <w:color w:val="222222"/>
          <w:sz w:val="24"/>
          <w:szCs w:val="24"/>
        </w:rPr>
        <w:t xml:space="preserve">2. ed. Porto Alegre: </w:t>
      </w:r>
      <w:r w:rsidRPr="224D01B4" w:rsidR="224D01B4">
        <w:rPr>
          <w:rFonts w:ascii="Times" w:hAnsi="Times" w:eastAsia="Times" w:cs="Times"/>
          <w:color w:val="222222"/>
          <w:sz w:val="24"/>
          <w:szCs w:val="24"/>
        </w:rPr>
        <w:t>Editora</w:t>
      </w:r>
      <w:r w:rsidRPr="224D01B4" w:rsidR="224D01B4">
        <w:rPr>
          <w:rFonts w:ascii="Times" w:hAnsi="Times" w:eastAsia="Times" w:cs="Times"/>
          <w:color w:val="222222"/>
          <w:sz w:val="24"/>
          <w:szCs w:val="24"/>
        </w:rPr>
        <w:t xml:space="preserve"> da </w:t>
      </w:r>
      <w:proofErr w:type="spellStart"/>
      <w:r w:rsidRPr="224D01B4" w:rsidR="224D01B4">
        <w:rPr>
          <w:rFonts w:ascii="Times" w:hAnsi="Times" w:eastAsia="Times" w:cs="Times"/>
          <w:color w:val="222222"/>
          <w:sz w:val="24"/>
          <w:szCs w:val="24"/>
        </w:rPr>
        <w:t>Universidade</w:t>
      </w:r>
      <w:proofErr w:type="spellEnd"/>
      <w:r w:rsidRPr="224D01B4" w:rsidR="224D01B4">
        <w:rPr>
          <w:rFonts w:ascii="Times" w:hAnsi="Times" w:eastAsia="Times" w:cs="Times"/>
          <w:color w:val="222222"/>
          <w:sz w:val="24"/>
          <w:szCs w:val="24"/>
        </w:rPr>
        <w:t>, 1999. p. 23-55.</w:t>
      </w:r>
      <w:commentRangeEnd w:id="157"/>
      <w:r>
        <w:rPr>
          <w:rStyle w:val="CommentReference"/>
        </w:rPr>
        <w:commentReference w:id="157"/>
      </w:r>
    </w:p>
    <w:p w:rsidR="224D01B4" w:rsidP="224D01B4" w:rsidRDefault="224D01B4" w14:paraId="06A01FBA" w14:textId="06EE69A1">
      <w:pPr>
        <w:pStyle w:val="Normal"/>
        <w:spacing w:after="240" w:line="240" w:lineRule="auto"/>
        <w:rPr>
          <w:rFonts w:ascii="Times" w:hAnsi="Times" w:eastAsia="Times" w:cs="Times"/>
          <w:color w:val="222222"/>
          <w:sz w:val="24"/>
          <w:szCs w:val="24"/>
        </w:rPr>
      </w:pPr>
      <w:commentRangeStart w:id="157"/>
    </w:p>
    <w:p w:rsidRPr="00DE1964" w:rsidR="00CC7335" w:rsidP="00B440B6" w:rsidRDefault="00BF0CCA" w14:paraId="718304AB" w14:textId="4A9BD25B">
      <w:pPr>
        <w:pStyle w:val="Corpodetexto"/>
        <w:spacing w:line="240" w:lineRule="auto"/>
        <w:ind w:firstLine="0"/>
        <w:rPr>
          <w:lang w:val="pt-BR"/>
        </w:rPr>
      </w:pPr>
      <w:r w:rsidRPr="00BF0CCA">
        <w:drawing>
          <wp:inline distT="0" distB="0" distL="0" distR="0" wp14:anchorId="54086C4E" wp14:editId="71136F52">
            <wp:extent cx="6026150" cy="2451735"/>
            <wp:effectExtent l="0" t="0" r="0" b="571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6150" cy="2451735"/>
                    </a:xfrm>
                    <a:prstGeom prst="rect">
                      <a:avLst/>
                    </a:prstGeom>
                    <a:noFill/>
                    <a:ln>
                      <a:noFill/>
                    </a:ln>
                  </pic:spPr>
                </pic:pic>
              </a:graphicData>
            </a:graphic>
          </wp:inline>
        </w:drawing>
      </w:r>
      <w:bookmarkStart w:name="_GoBack" w:id="158"/>
      <w:bookmarkEnd w:id="158"/>
    </w:p>
    <w:sectPr w:rsidRPr="00DE1964" w:rsidR="00CC7335" w:rsidSect="00176909">
      <w:headerReference w:type="default" r:id="rId17"/>
      <w:footerReference w:type="default" r:id="rId18"/>
      <w:pgSz w:w="11910" w:h="16840" w:orient="portrait"/>
      <w:pgMar w:top="1620" w:right="960" w:bottom="280" w:left="1460" w:header="286"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MCL" w:author="Mauricio Capobianco Lopes" w:date="2018-10-31T10:54:00Z" w:id="64">
    <w:p w:rsidRPr="00AA2BB1" w:rsidR="00AA2BB1" w:rsidRDefault="00AA2BB1" w14:paraId="32DE5B4B" w14:textId="1BD977ED">
      <w:pPr>
        <w:pStyle w:val="Textodecomentrio"/>
        <w:rPr>
          <w:lang w:val="pt-BR"/>
        </w:rPr>
      </w:pPr>
      <w:r>
        <w:rPr>
          <w:rStyle w:val="Refdecomentrio"/>
        </w:rPr>
        <w:annotationRef/>
      </w:r>
      <w:r w:rsidRPr="00AA2BB1">
        <w:rPr>
          <w:lang w:val="pt-BR"/>
        </w:rPr>
        <w:t>Alinhar na borda do Quadro.</w:t>
      </w:r>
    </w:p>
  </w:comment>
  <w:comment w:initials="MCL" w:author="Mauricio Capobianco Lopes" w:date="2018-10-31T10:55:00Z" w:id="65">
    <w:p w:rsidRPr="00AA2BB1" w:rsidR="00AA2BB1" w:rsidRDefault="00AA2BB1" w14:paraId="00DA6FCE" w14:textId="71D33E9D">
      <w:pPr>
        <w:pStyle w:val="Textodecomentrio"/>
        <w:rPr>
          <w:lang w:val="pt-BR"/>
        </w:rPr>
      </w:pPr>
      <w:r>
        <w:rPr>
          <w:rStyle w:val="Refdecomentrio"/>
        </w:rPr>
        <w:annotationRef/>
      </w:r>
      <w:r w:rsidRPr="00AA2BB1">
        <w:rPr>
          <w:lang w:val="pt-BR"/>
        </w:rPr>
        <w:t>Se é citada com referência u</w:t>
      </w:r>
      <w:r>
        <w:rPr>
          <w:lang w:val="pt-BR"/>
        </w:rPr>
        <w:t xml:space="preserve">tilizem apud (estou sem o livro aqui para confirmar </w:t>
      </w:r>
      <w:proofErr w:type="spellStart"/>
      <w:r>
        <w:rPr>
          <w:lang w:val="pt-BR"/>
        </w:rPr>
        <w:t>hehehe</w:t>
      </w:r>
      <w:proofErr w:type="spellEnd"/>
      <w:r>
        <w:rPr>
          <w:lang w:val="pt-BR"/>
        </w:rPr>
        <w:t>)</w:t>
      </w:r>
    </w:p>
  </w:comment>
  <w:comment w:initials="MS" w:author="Marina Müller Silveira" w:date="2018-10-31T19:56:00Z" w:id="66">
    <w:p w:rsidRPr="00176909" w:rsidR="55FBA6DD" w:rsidRDefault="55FBA6DD" w14:paraId="26E445EE" w14:textId="35862195">
      <w:pPr>
        <w:pStyle w:val="Textodecomentrio"/>
        <w:rPr>
          <w:lang w:val="pt-BR"/>
        </w:rPr>
      </w:pPr>
      <w:r w:rsidRPr="00176909">
        <w:rPr>
          <w:lang w:val="pt-BR"/>
        </w:rPr>
        <w:t>Ele falou sobre o estudo dela no livro, mas usou citação indireta. Coloco apud mesmo assim?</w:t>
      </w:r>
      <w:r>
        <w:rPr>
          <w:rStyle w:val="Refdecomentrio"/>
        </w:rPr>
        <w:annotationRef/>
      </w:r>
    </w:p>
  </w:comment>
  <w:comment w:initials="MCL" w:author="Mauricio Capobianco Lopes" w:date="2018-10-31T10:56:00Z" w:id="69">
    <w:p w:rsidRPr="00AA2BB1" w:rsidR="00AA2BB1" w:rsidRDefault="00AA2BB1" w14:paraId="11FD87EB" w14:textId="553AA8F7">
      <w:pPr>
        <w:pStyle w:val="Textodecomentrio"/>
        <w:rPr>
          <w:lang w:val="pt-BR"/>
        </w:rPr>
      </w:pPr>
      <w:r>
        <w:rPr>
          <w:rStyle w:val="Refdecomentrio"/>
        </w:rPr>
        <w:annotationRef/>
      </w:r>
      <w:r w:rsidRPr="00AA2BB1">
        <w:rPr>
          <w:lang w:val="pt-BR"/>
        </w:rPr>
        <w:t>Gostei do texto até aqui.</w:t>
      </w:r>
      <w:r>
        <w:rPr>
          <w:lang w:val="pt-BR"/>
        </w:rPr>
        <w:t xml:space="preserve"> Conciso e bem redigido.  Uma crítica é o fato de estar fundamentado em um único autor. Uma sugestão é ampliar a fundamentação trazendo o elemento essencial da tecnologia que vocês escolheram que é a colaboração.</w:t>
      </w:r>
      <w:r w:rsidR="0079086F">
        <w:rPr>
          <w:lang w:val="pt-BR"/>
        </w:rPr>
        <w:t xml:space="preserve"> Talvez aqui vocês enc</w:t>
      </w:r>
      <w:r w:rsidR="00E47580">
        <w:rPr>
          <w:lang w:val="pt-BR"/>
        </w:rPr>
        <w:t xml:space="preserve">ontrem algo que possa ajudar: </w:t>
      </w:r>
      <w:r w:rsidRPr="00E47580" w:rsidR="00E47580">
        <w:rPr>
          <w:lang w:val="pt-BR"/>
        </w:rPr>
        <w:t>https://scholar.google.com.br/scholar?hl=pt-BR&amp;as_sdt=0%2C5&amp;q=%22ambiente+colaborativo%22+multitoque+&amp;btnG=</w:t>
      </w:r>
      <w:r>
        <w:rPr>
          <w:rStyle w:val="CommentReference"/>
        </w:rPr>
        <w:annotationRef/>
      </w:r>
    </w:p>
  </w:comment>
  <w:comment w:initials="MCL" w:author="Mauricio Capobianco Lopes" w:date="2018-10-31T11:05:00Z" w:id="73">
    <w:p w:rsidRPr="00CA543A" w:rsidR="00E47580" w:rsidRDefault="00E47580" w14:paraId="4670E69E" w14:textId="6444E64E">
      <w:pPr>
        <w:pStyle w:val="Textodecomentrio"/>
        <w:rPr>
          <w:lang w:val="pt-BR"/>
        </w:rPr>
      </w:pPr>
      <w:r>
        <w:rPr>
          <w:rStyle w:val="Refdecomentrio"/>
        </w:rPr>
        <w:annotationRef/>
      </w:r>
      <w:r w:rsidRPr="00CA543A">
        <w:rPr>
          <w:lang w:val="pt-BR"/>
        </w:rPr>
        <w:t>Lembrem: não é um auxílio</w:t>
      </w:r>
      <w:r w:rsidRPr="00CA543A" w:rsidR="00CA543A">
        <w:rPr>
          <w:lang w:val="pt-BR"/>
        </w:rPr>
        <w:t xml:space="preserve"> é</w:t>
      </w:r>
      <w:r w:rsidR="00CA543A">
        <w:rPr>
          <w:lang w:val="pt-BR"/>
        </w:rPr>
        <w:t xml:space="preserve"> um recurso.</w:t>
      </w:r>
    </w:p>
  </w:comment>
  <w:comment w:initials="MCL" w:author="Mauricio Capobianco Lopes" w:date="2018-10-31T11:11:00Z" w:id="86">
    <w:p w:rsidRPr="00360228" w:rsidR="00360228" w:rsidRDefault="00360228" w14:paraId="6C9E8992" w14:textId="0A3B8DBF">
      <w:pPr>
        <w:pStyle w:val="Textodecomentrio"/>
        <w:rPr>
          <w:lang w:val="pt-BR"/>
        </w:rPr>
      </w:pPr>
      <w:r>
        <w:rPr>
          <w:rStyle w:val="Refdecomentrio"/>
        </w:rPr>
        <w:annotationRef/>
      </w:r>
      <w:r w:rsidRPr="00360228">
        <w:rPr>
          <w:lang w:val="pt-BR"/>
        </w:rPr>
        <w:t>Conseguem um autor que fundamente e</w:t>
      </w:r>
      <w:r>
        <w:rPr>
          <w:lang w:val="pt-BR"/>
        </w:rPr>
        <w:t>ssa percepção de vocês?</w:t>
      </w:r>
    </w:p>
  </w:comment>
  <w:comment w:initials="MCL" w:author="Mauricio Capobianco Lopes" w:date="2018-10-31T11:12:00Z" w:id="88">
    <w:p w:rsidRPr="00C36492" w:rsidR="00C36492" w:rsidRDefault="00C36492" w14:paraId="11F89D31" w14:textId="368CE210">
      <w:pPr>
        <w:pStyle w:val="Textodecomentrio"/>
        <w:rPr>
          <w:lang w:val="pt-BR"/>
        </w:rPr>
      </w:pPr>
      <w:r>
        <w:rPr>
          <w:rStyle w:val="Refdecomentrio"/>
        </w:rPr>
        <w:annotationRef/>
      </w:r>
      <w:r w:rsidRPr="00C36492">
        <w:rPr>
          <w:lang w:val="pt-BR"/>
        </w:rPr>
        <w:t>Poderia estar nos resultados esperados.</w:t>
      </w:r>
      <w:r>
        <w:rPr>
          <w:rStyle w:val="CommentReference"/>
        </w:rPr>
        <w:annotationRef/>
      </w:r>
    </w:p>
  </w:comment>
  <w:comment w:initials="MCL" w:author="Mauricio Capobianco Lopes" w:date="2018-10-31T11:12:00Z" w:id="90">
    <w:p w:rsidRPr="00706B37" w:rsidR="009F6403" w:rsidRDefault="009F6403" w14:paraId="1C92DAC6" w14:textId="7C6C069A">
      <w:pPr>
        <w:pStyle w:val="Textodecomentrio"/>
        <w:rPr>
          <w:lang w:val="pt-BR"/>
        </w:rPr>
      </w:pPr>
      <w:r>
        <w:rPr>
          <w:rStyle w:val="Refdecomentrio"/>
        </w:rPr>
        <w:annotationRef/>
      </w:r>
      <w:r w:rsidRPr="00706B37">
        <w:rPr>
          <w:lang w:val="pt-BR"/>
        </w:rPr>
        <w:t>Referência conforme ABNT.</w:t>
      </w:r>
    </w:p>
  </w:comment>
  <w:comment w:initials="MS" w:author="Marina Müller Silveira" w:date="2018-10-31T19:59:00Z" w:id="91">
    <w:p w:rsidRPr="00176909" w:rsidR="3A23C471" w:rsidRDefault="3A23C471" w14:paraId="2045A6F4" w14:textId="457E5AC1">
      <w:pPr>
        <w:pStyle w:val="Textodecomentrio"/>
        <w:rPr>
          <w:lang w:val="pt-BR"/>
        </w:rPr>
      </w:pPr>
      <w:r w:rsidRPr="00176909">
        <w:rPr>
          <w:lang w:val="pt-BR"/>
        </w:rPr>
        <w:t>Como fazemos a referência nesse caso?</w:t>
      </w:r>
      <w:r>
        <w:rPr>
          <w:rStyle w:val="Refdecomentrio"/>
        </w:rPr>
        <w:annotationRef/>
      </w:r>
    </w:p>
  </w:comment>
  <w:comment w:initials="MCL" w:author="Mauricio Capobianco Lopes" w:date="2018-10-31T11:19:00Z" w:id="94">
    <w:p w:rsidRPr="004E780C" w:rsidR="004E780C" w:rsidRDefault="004E780C" w14:paraId="3EDF6E8E" w14:textId="366AF67C">
      <w:pPr>
        <w:pStyle w:val="Textodecomentrio"/>
        <w:rPr>
          <w:lang w:val="pt-BR"/>
        </w:rPr>
      </w:pPr>
      <w:r>
        <w:rPr>
          <w:rStyle w:val="Refdecomentrio"/>
        </w:rPr>
        <w:annotationRef/>
      </w:r>
      <w:proofErr w:type="spellStart"/>
      <w:r w:rsidRPr="004E780C">
        <w:rPr>
          <w:lang w:val="pt-BR"/>
        </w:rPr>
        <w:t>Pq</w:t>
      </w:r>
      <w:proofErr w:type="spellEnd"/>
      <w:r w:rsidRPr="004E780C">
        <w:rPr>
          <w:lang w:val="pt-BR"/>
        </w:rPr>
        <w:t xml:space="preserve"> no passado? Ele não e</w:t>
      </w:r>
      <w:r>
        <w:rPr>
          <w:lang w:val="pt-BR"/>
        </w:rPr>
        <w:t>xiste mais?</w:t>
      </w:r>
    </w:p>
  </w:comment>
  <w:comment w:initials="MCL" w:author="Mauricio Capobianco Lopes" w:date="2018-10-31T11:19:00Z" w:id="106">
    <w:p w:rsidRPr="007A450C" w:rsidR="007A450C" w:rsidRDefault="007A450C" w14:paraId="2B1883AB" w14:textId="00433076">
      <w:pPr>
        <w:pStyle w:val="Textodecomentrio"/>
        <w:rPr>
          <w:lang w:val="pt-BR"/>
        </w:rPr>
      </w:pPr>
      <w:r>
        <w:rPr>
          <w:rStyle w:val="Refdecomentrio"/>
        </w:rPr>
        <w:annotationRef/>
      </w:r>
      <w:r w:rsidRPr="007A450C">
        <w:rPr>
          <w:lang w:val="pt-BR"/>
        </w:rPr>
        <w:t>Toda figura deve ser citada no</w:t>
      </w:r>
      <w:r>
        <w:rPr>
          <w:lang w:val="pt-BR"/>
        </w:rPr>
        <w:t xml:space="preserve"> texto para que o leitor entenda seu contexto.</w:t>
      </w:r>
    </w:p>
  </w:comment>
  <w:comment w:initials="MCL" w:author="Mauricio Capobianco Lopes" w:date="2018-10-31T11:23:00Z" w:id="107">
    <w:p w:rsidRPr="00402B42" w:rsidR="00402B42" w:rsidRDefault="00402B42" w14:paraId="04B4E163" w14:textId="4E595C5A">
      <w:pPr>
        <w:pStyle w:val="Textodecomentrio"/>
        <w:rPr>
          <w:lang w:val="pt-BR"/>
        </w:rPr>
      </w:pPr>
      <w:r>
        <w:rPr>
          <w:rStyle w:val="Refdecomentrio"/>
        </w:rPr>
        <w:annotationRef/>
      </w:r>
      <w:r w:rsidRPr="00402B42">
        <w:rPr>
          <w:lang w:val="pt-BR"/>
        </w:rPr>
        <w:t>Tem que estar junto com o ma</w:t>
      </w:r>
      <w:r>
        <w:rPr>
          <w:lang w:val="pt-BR"/>
        </w:rPr>
        <w:t xml:space="preserve">pa. Como garantir isso em qualquer situação? </w:t>
      </w:r>
    </w:p>
  </w:comment>
  <w:comment w:initials="MCL" w:author="Mauricio Capobianco Lopes" w:date="2018-10-31T11:20:00Z" w:id="108">
    <w:p w:rsidRPr="0030169B" w:rsidR="0030169B" w:rsidRDefault="0030169B" w14:paraId="1746E5D7" w14:textId="5D3866BB">
      <w:pPr>
        <w:pStyle w:val="Textodecomentrio"/>
        <w:rPr>
          <w:lang w:val="pt-BR"/>
        </w:rPr>
      </w:pPr>
      <w:r>
        <w:rPr>
          <w:rStyle w:val="Refdecomentrio"/>
        </w:rPr>
        <w:annotationRef/>
      </w:r>
      <w:r w:rsidRPr="0030169B">
        <w:rPr>
          <w:lang w:val="pt-BR"/>
        </w:rPr>
        <w:t>ABNT</w:t>
      </w:r>
    </w:p>
  </w:comment>
  <w:comment w:initials="MCL" w:author="Mauricio Capobianco Lopes" w:date="2018-10-31T11:22:00Z" w:id="136">
    <w:p w:rsidRPr="00402B42" w:rsidR="00402B42" w:rsidRDefault="00402B42" w14:paraId="0FD9100E" w14:textId="05C15CC6">
      <w:pPr>
        <w:pStyle w:val="Textodecomentrio"/>
        <w:rPr>
          <w:lang w:val="pt-BR"/>
        </w:rPr>
      </w:pPr>
      <w:r>
        <w:rPr>
          <w:rStyle w:val="Refdecomentrio"/>
        </w:rPr>
        <w:annotationRef/>
      </w:r>
      <w:r w:rsidRPr="00402B42">
        <w:rPr>
          <w:lang w:val="pt-BR"/>
        </w:rPr>
        <w:t>Idem comentário anterior sobre a fi</w:t>
      </w:r>
      <w:r>
        <w:rPr>
          <w:lang w:val="pt-BR"/>
        </w:rPr>
        <w:t>gura.</w:t>
      </w:r>
      <w:r>
        <w:rPr>
          <w:rStyle w:val="CommentReference"/>
        </w:rPr>
        <w:annotationRef/>
      </w:r>
    </w:p>
  </w:comment>
  <w:comment w:initials="MCL" w:author="Mauricio Capobianco Lopes" w:date="2018-10-31T11:22:00Z" w:id="137">
    <w:p w:rsidRPr="00706B37" w:rsidR="00402B42" w:rsidRDefault="00402B42" w14:paraId="6610C82E" w14:textId="78E1ACF3">
      <w:pPr>
        <w:pStyle w:val="Textodecomentrio"/>
        <w:rPr>
          <w:lang w:val="pt-BR"/>
        </w:rPr>
      </w:pPr>
      <w:r>
        <w:rPr>
          <w:rStyle w:val="Refdecomentrio"/>
        </w:rPr>
        <w:annotationRef/>
      </w:r>
      <w:r w:rsidRPr="00706B37">
        <w:rPr>
          <w:lang w:val="pt-BR"/>
        </w:rPr>
        <w:t>Tem que colocar moldura.</w:t>
      </w:r>
    </w:p>
  </w:comment>
  <w:comment w:initials="MCL" w:author="Mauricio Capobianco Lopes" w:date="2018-10-31T11:23:00Z" w:id="138">
    <w:p w:rsidRPr="00706B37" w:rsidR="00402B42" w:rsidRDefault="00402B42" w14:paraId="5538D318" w14:textId="7D06ED6B">
      <w:pPr>
        <w:pStyle w:val="Textodecomentrio"/>
        <w:rPr>
          <w:lang w:val="pt-BR"/>
        </w:rPr>
      </w:pPr>
      <w:r>
        <w:rPr>
          <w:rStyle w:val="Refdecomentrio"/>
        </w:rPr>
        <w:annotationRef/>
      </w:r>
      <w:r w:rsidRPr="00706B37">
        <w:rPr>
          <w:lang w:val="pt-BR"/>
        </w:rPr>
        <w:t>Idem sobre ABNT.</w:t>
      </w:r>
    </w:p>
  </w:comment>
  <w:comment w:initials="MS" w:author="Marina Müller Silveira" w:date="2018-10-31T20:08:00Z" w:id="139">
    <w:p w:rsidRPr="00176909" w:rsidR="1FDFF7B1" w:rsidRDefault="1FDFF7B1" w14:paraId="0CE1EA71" w14:textId="067A9B25">
      <w:pPr>
        <w:pStyle w:val="Textodecomentrio"/>
        <w:rPr>
          <w:lang w:val="pt-BR"/>
        </w:rPr>
      </w:pPr>
      <w:r w:rsidRPr="00176909">
        <w:rPr>
          <w:lang w:val="pt-BR"/>
        </w:rPr>
        <w:t>Ajuda a gente aqui, por favorzinho</w:t>
      </w:r>
      <w:r>
        <w:rPr>
          <w:rStyle w:val="Refdecomentrio"/>
        </w:rPr>
        <w:annotationRef/>
      </w:r>
    </w:p>
  </w:comment>
  <w:comment w:initials="MCL" w:author="Mauricio Capobianco Lopes" w:date="2018-10-31T11:38:00Z" w:id="145">
    <w:p w:rsidRPr="00176909" w:rsidR="00706B37" w:rsidRDefault="00706B37" w14:paraId="671850A0" w14:textId="54A4FDF9">
      <w:pPr>
        <w:pStyle w:val="Textodecomentrio"/>
        <w:rPr>
          <w:lang w:val="pt-BR"/>
        </w:rPr>
      </w:pPr>
      <w:r>
        <w:rPr>
          <w:rStyle w:val="Refdecomentrio"/>
        </w:rPr>
        <w:annotationRef/>
      </w:r>
      <w:r w:rsidRPr="00176909">
        <w:rPr>
          <w:lang w:val="pt-BR"/>
        </w:rPr>
        <w:t>Como garantir essa intenção?</w:t>
      </w:r>
    </w:p>
  </w:comment>
  <w:comment w:initials="MCL" w:author="Mauricio Capobianco Lopes" w:date="2018-10-31T14:57:00Z" w:id="149">
    <w:p w:rsidRPr="00437134" w:rsidR="00437134" w:rsidRDefault="00437134" w14:paraId="6AA2A52B" w14:textId="7368889A">
      <w:pPr>
        <w:pStyle w:val="Textodecomentrio"/>
        <w:rPr>
          <w:lang w:val="pt-BR"/>
        </w:rPr>
      </w:pPr>
      <w:r>
        <w:rPr>
          <w:rStyle w:val="Refdecomentrio"/>
        </w:rPr>
        <w:annotationRef/>
      </w:r>
      <w:r w:rsidRPr="00437134">
        <w:rPr>
          <w:lang w:val="pt-BR"/>
        </w:rPr>
        <w:t>Não me lembro se o s</w:t>
      </w:r>
      <w:r>
        <w:rPr>
          <w:lang w:val="pt-BR"/>
        </w:rPr>
        <w:t>oftware de vocês dá algum tipo de feedback, dá?</w:t>
      </w:r>
    </w:p>
  </w:comment>
  <w:comment w:initials="MCL" w:author="Mauricio Capobianco Lopes" w:date="2018-10-31T15:01:00Z" w:id="156">
    <w:p w:rsidRPr="00176909" w:rsidR="00437134" w:rsidRDefault="00437134" w14:paraId="0E10E88C" w14:textId="679FAC68">
      <w:pPr>
        <w:pStyle w:val="Textodecomentrio"/>
        <w:rPr>
          <w:lang w:val="pt-BR"/>
        </w:rPr>
      </w:pPr>
      <w:r>
        <w:rPr>
          <w:rStyle w:val="Refdecomentrio"/>
        </w:rPr>
        <w:annotationRef/>
      </w:r>
      <w:r w:rsidRPr="00176909">
        <w:rPr>
          <w:lang w:val="pt-BR"/>
        </w:rPr>
        <w:t>idem</w:t>
      </w:r>
    </w:p>
  </w:comment>
  <w:comment w:initials="MCL" w:author="Mauricio Capobianco Lopes" w:date="2018-10-31T15:02:00Z" w:id="157">
    <w:p w:rsidRPr="00437134" w:rsidR="00437134" w:rsidRDefault="00437134" w14:paraId="73A60432" w14:textId="16A6A327">
      <w:pPr>
        <w:pStyle w:val="Textodecomentrio"/>
        <w:rPr>
          <w:lang w:val="pt-BR"/>
        </w:rPr>
      </w:pPr>
      <w:r>
        <w:rPr>
          <w:rStyle w:val="Refdecomentrio"/>
        </w:rPr>
        <w:annotationRef/>
      </w:r>
      <w:r w:rsidRPr="00437134">
        <w:rPr>
          <w:lang w:val="pt-BR"/>
        </w:rPr>
        <w:t>Gostei muito da construção feita at</w:t>
      </w:r>
      <w:r>
        <w:rPr>
          <w:lang w:val="pt-BR"/>
        </w:rPr>
        <w:t>é aqui. Parabéns!</w:t>
      </w:r>
      <w:r>
        <w:rPr>
          <w:rStyle w:val="CommentReference"/>
        </w:rPr>
        <w:annotationRef/>
      </w:r>
    </w:p>
  </w:comment>
  <w:comment w:initials="AR" w:author="Amanda Karolyne Rainert" w:date="2018-11-07T20:45:00" w:id="369216342">
    <w:p w:rsidR="58DF48B2" w:rsidRDefault="58DF48B2" w14:paraId="38D61CE1" w14:textId="6392F144">
      <w:pPr>
        <w:pStyle w:val="CommentText"/>
      </w:pPr>
      <w:r w:rsidR="58DF48B2">
        <w:rPr/>
        <w:t>Sim, será mostrado na tela o tempo das crianças, para elas e um feedback diferenciado para o professor  avaliar</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32DE5B4B"/>
  <w15:commentEx w15:done="0" w15:paraId="00DA6FCE"/>
  <w15:commentEx w15:done="0" w15:paraId="26E445EE" w15:paraIdParent="00DA6FCE"/>
  <w15:commentEx w15:done="0" w15:paraId="11FD87EB"/>
  <w15:commentEx w15:done="0" w15:paraId="4670E69E"/>
  <w15:commentEx w15:done="0" w15:paraId="6C9E8992"/>
  <w15:commentEx w15:done="0" w15:paraId="11F89D31"/>
  <w15:commentEx w15:done="0" w15:paraId="1C92DAC6"/>
  <w15:commentEx w15:done="0" w15:paraId="2045A6F4" w15:paraIdParent="1C92DAC6"/>
  <w15:commentEx w15:done="0" w15:paraId="3EDF6E8E"/>
  <w15:commentEx w15:done="0" w15:paraId="2B1883AB"/>
  <w15:commentEx w15:done="0" w15:paraId="04B4E163"/>
  <w15:commentEx w15:done="0" w15:paraId="1746E5D7"/>
  <w15:commentEx w15:done="0" w15:paraId="0FD9100E"/>
  <w15:commentEx w15:done="0" w15:paraId="6610C82E"/>
  <w15:commentEx w15:done="0" w15:paraId="5538D318"/>
  <w15:commentEx w15:done="0" w15:paraId="0CE1EA71"/>
  <w15:commentEx w15:done="0" w15:paraId="671850A0"/>
  <w15:commentEx w15:done="0" w15:paraId="6AA2A52B"/>
  <w15:commentEx w15:done="0" w15:paraId="0E10E88C"/>
  <w15:commentEx w15:done="0" w15:paraId="73A60432"/>
  <w15:commentEx w15:done="0" w15:paraId="38D61CE1" w15:paraIdParent="6AA2A52B"/>
</w15:commentsEx>
</file>

<file path=word/commentsIds.xml><?xml version="1.0" encoding="utf-8"?>
<w16cid:commentsIds xmlns:mc="http://schemas.openxmlformats.org/markup-compatibility/2006" xmlns:w16cid="http://schemas.microsoft.com/office/word/2016/wordml/cid" mc:Ignorable="w16cid">
  <w16cid:commentId w16cid:paraId="32DE5B4B" w16cid:durableId="1F840865"/>
  <w16cid:commentId w16cid:paraId="00DA6FCE" w16cid:durableId="1F840885"/>
  <w16cid:commentId w16cid:paraId="26E445EE" w16cid:durableId="4D3A7BA8"/>
  <w16cid:commentId w16cid:paraId="11FD87EB" w16cid:durableId="1F8408E2"/>
  <w16cid:commentId w16cid:paraId="4670E69E" w16cid:durableId="1F840ADE"/>
  <w16cid:commentId w16cid:paraId="6C9E8992" w16cid:durableId="1F840C4D"/>
  <w16cid:commentId w16cid:paraId="11F89D31" w16cid:durableId="1F840C87"/>
  <w16cid:commentId w16cid:paraId="1C92DAC6" w16cid:durableId="1F840CB9"/>
  <w16cid:commentId w16cid:paraId="2045A6F4" w16cid:durableId="53DAD0B0"/>
  <w16cid:commentId w16cid:paraId="3EDF6E8E" w16cid:durableId="1F840E24"/>
  <w16cid:commentId w16cid:paraId="2B1883AB" w16cid:durableId="1F840E49"/>
  <w16cid:commentId w16cid:paraId="04B4E163" w16cid:durableId="1F840F19"/>
  <w16cid:commentId w16cid:paraId="1746E5D7" w16cid:durableId="1F840E79"/>
  <w16cid:commentId w16cid:paraId="0FD9100E" w16cid:durableId="1F840EF8"/>
  <w16cid:commentId w16cid:paraId="6610C82E" w16cid:durableId="1F840F0A"/>
  <w16cid:commentId w16cid:paraId="5538D318" w16cid:durableId="1F840F35"/>
  <w16cid:commentId w16cid:paraId="0CE1EA71" w16cid:durableId="67798A97"/>
  <w16cid:commentId w16cid:paraId="671850A0" w16cid:durableId="1F8412D0"/>
  <w16cid:commentId w16cid:paraId="6AA2A52B" w16cid:durableId="1F84415A"/>
  <w16cid:commentId w16cid:paraId="0E10E88C" w16cid:durableId="1F84425D"/>
  <w16cid:commentId w16cid:paraId="73A60432" w16cid:durableId="1F844274"/>
  <w16cid:commentId w16cid:paraId="38D61CE1" w16cid:durableId="3EE6F7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515C" w:rsidRDefault="0045515C" w14:paraId="5A90B7DB" w14:textId="77777777">
      <w:r>
        <w:separator/>
      </w:r>
    </w:p>
  </w:endnote>
  <w:endnote w:type="continuationSeparator" w:id="0">
    <w:p w:rsidR="0045515C" w:rsidRDefault="0045515C" w14:paraId="3FDB1131" w14:textId="77777777">
      <w:r>
        <w:continuationSeparator/>
      </w:r>
    </w:p>
  </w:endnote>
  <w:endnote w:type="continuationNotice" w:id="1">
    <w:p w:rsidR="0045515C" w:rsidRDefault="0045515C" w14:paraId="7B12B07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63"/>
      <w:gridCol w:w="3163"/>
      <w:gridCol w:w="3163"/>
    </w:tblGrid>
    <w:tr w:rsidR="368FAC23" w:rsidTr="368FAC23" w14:paraId="2A2CB654" w14:textId="77777777">
      <w:tc>
        <w:tcPr>
          <w:tcW w:w="3163" w:type="dxa"/>
        </w:tcPr>
        <w:p w:rsidR="368FAC23" w:rsidP="368FAC23" w:rsidRDefault="368FAC23" w14:paraId="42DE1ECE" w14:textId="406A8AAA">
          <w:pPr>
            <w:pStyle w:val="Cabealho"/>
            <w:ind w:left="-115"/>
          </w:pPr>
        </w:p>
      </w:tc>
      <w:tc>
        <w:tcPr>
          <w:tcW w:w="3163" w:type="dxa"/>
        </w:tcPr>
        <w:p w:rsidR="368FAC23" w:rsidP="368FAC23" w:rsidRDefault="368FAC23" w14:paraId="6C99F08F" w14:textId="6318B3CA">
          <w:pPr>
            <w:pStyle w:val="Cabealho"/>
            <w:jc w:val="center"/>
          </w:pPr>
        </w:p>
      </w:tc>
      <w:tc>
        <w:tcPr>
          <w:tcW w:w="3163" w:type="dxa"/>
        </w:tcPr>
        <w:p w:rsidR="368FAC23" w:rsidP="368FAC23" w:rsidRDefault="368FAC23" w14:paraId="08742F46" w14:textId="32BAFCF3">
          <w:pPr>
            <w:pStyle w:val="Cabealho"/>
            <w:ind w:right="-115"/>
            <w:jc w:val="right"/>
          </w:pPr>
        </w:p>
      </w:tc>
    </w:tr>
  </w:tbl>
  <w:p w:rsidR="368FAC23" w:rsidP="368FAC23" w:rsidRDefault="368FAC23" w14:paraId="29B9F291" w14:textId="42F8227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515C" w:rsidRDefault="0045515C" w14:paraId="04CEFCB4" w14:textId="77777777">
      <w:r>
        <w:separator/>
      </w:r>
    </w:p>
  </w:footnote>
  <w:footnote w:type="continuationSeparator" w:id="0">
    <w:p w:rsidR="0045515C" w:rsidRDefault="0045515C" w14:paraId="76FA2AF4" w14:textId="77777777">
      <w:r>
        <w:continuationSeparator/>
      </w:r>
    </w:p>
  </w:footnote>
  <w:footnote w:type="continuationNotice" w:id="1">
    <w:p w:rsidR="0045515C" w:rsidRDefault="0045515C" w14:paraId="4A1AED4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63"/>
      <w:gridCol w:w="3163"/>
      <w:gridCol w:w="3163"/>
    </w:tblGrid>
    <w:tr w:rsidR="368FAC23" w:rsidTr="368FAC23" w14:paraId="2966A559" w14:textId="77777777">
      <w:tc>
        <w:tcPr>
          <w:tcW w:w="3163" w:type="dxa"/>
        </w:tcPr>
        <w:p w:rsidR="368FAC23" w:rsidP="368FAC23" w:rsidRDefault="368FAC23" w14:paraId="4FE94E23" w14:textId="3C4B5FDB">
          <w:pPr>
            <w:pStyle w:val="Cabealho"/>
            <w:ind w:left="-115"/>
          </w:pPr>
        </w:p>
      </w:tc>
      <w:tc>
        <w:tcPr>
          <w:tcW w:w="3163" w:type="dxa"/>
        </w:tcPr>
        <w:p w:rsidR="368FAC23" w:rsidP="368FAC23" w:rsidRDefault="368FAC23" w14:paraId="37FF28A6" w14:textId="7FFCE529">
          <w:pPr>
            <w:pStyle w:val="Cabealho"/>
            <w:jc w:val="center"/>
          </w:pPr>
        </w:p>
      </w:tc>
      <w:tc>
        <w:tcPr>
          <w:tcW w:w="3163" w:type="dxa"/>
        </w:tcPr>
        <w:p w:rsidR="368FAC23" w:rsidP="368FAC23" w:rsidRDefault="368FAC23" w14:paraId="2155510A" w14:textId="30B770A7">
          <w:pPr>
            <w:pStyle w:val="Cabealho"/>
            <w:ind w:right="-115"/>
            <w:jc w:val="right"/>
          </w:pPr>
        </w:p>
      </w:tc>
    </w:tr>
  </w:tbl>
  <w:p w:rsidR="368FAC23" w:rsidP="368FAC23" w:rsidRDefault="368FAC23" w14:paraId="2510C69D" w14:textId="7BBAD43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A1902"/>
    <w:multiLevelType w:val="multilevel"/>
    <w:tmpl w:val="4E7A2792"/>
    <w:lvl w:ilvl="0">
      <w:start w:val="2"/>
      <w:numFmt w:val="decimal"/>
      <w:lvlText w:val="%1"/>
      <w:lvlJc w:val="left"/>
      <w:pPr>
        <w:ind w:left="590" w:hanging="360"/>
      </w:pPr>
      <w:rPr>
        <w:rFonts w:hint="default"/>
        <w:lang w:val="en-US" w:eastAsia="en-US" w:bidi="en-US"/>
      </w:rPr>
    </w:lvl>
    <w:lvl w:ilvl="1">
      <w:start w:val="1"/>
      <w:numFmt w:val="decimal"/>
      <w:lvlText w:val="%1.%2"/>
      <w:lvlJc w:val="left"/>
      <w:pPr>
        <w:ind w:left="590" w:hanging="360"/>
      </w:pPr>
      <w:rPr>
        <w:rFonts w:hint="default" w:ascii="Times New Roman" w:hAnsi="Times New Roman" w:eastAsia="Times New Roman" w:cs="Times New Roman"/>
        <w:b/>
        <w:bCs/>
        <w:spacing w:val="-6"/>
        <w:w w:val="99"/>
        <w:sz w:val="24"/>
        <w:szCs w:val="24"/>
        <w:lang w:val="en-US" w:eastAsia="en-US" w:bidi="en-US"/>
      </w:rPr>
    </w:lvl>
    <w:lvl w:ilvl="2">
      <w:start w:val="1"/>
      <w:numFmt w:val="decimal"/>
      <w:lvlText w:val="%1.%2.%3"/>
      <w:lvlJc w:val="left"/>
      <w:pPr>
        <w:ind w:left="770" w:hanging="540"/>
      </w:pPr>
      <w:rPr>
        <w:rFonts w:hint="default" w:ascii="Times New Roman" w:hAnsi="Times New Roman" w:eastAsia="Times New Roman" w:cs="Times New Roman"/>
        <w:b/>
        <w:bCs/>
        <w:spacing w:val="-4"/>
        <w:w w:val="99"/>
        <w:sz w:val="24"/>
        <w:szCs w:val="24"/>
        <w:lang w:val="en-US" w:eastAsia="en-US" w:bidi="en-US"/>
      </w:rPr>
    </w:lvl>
    <w:lvl w:ilvl="3">
      <w:numFmt w:val="bullet"/>
      <w:lvlText w:val="•"/>
      <w:lvlJc w:val="left"/>
      <w:pPr>
        <w:ind w:left="2714" w:hanging="540"/>
      </w:pPr>
      <w:rPr>
        <w:rFonts w:hint="default"/>
        <w:lang w:val="en-US" w:eastAsia="en-US" w:bidi="en-US"/>
      </w:rPr>
    </w:lvl>
    <w:lvl w:ilvl="4">
      <w:numFmt w:val="bullet"/>
      <w:lvlText w:val="•"/>
      <w:lvlJc w:val="left"/>
      <w:pPr>
        <w:ind w:left="3681" w:hanging="540"/>
      </w:pPr>
      <w:rPr>
        <w:rFonts w:hint="default"/>
        <w:lang w:val="en-US" w:eastAsia="en-US" w:bidi="en-US"/>
      </w:rPr>
    </w:lvl>
    <w:lvl w:ilvl="5">
      <w:numFmt w:val="bullet"/>
      <w:lvlText w:val="•"/>
      <w:lvlJc w:val="left"/>
      <w:pPr>
        <w:ind w:left="4648" w:hanging="540"/>
      </w:pPr>
      <w:rPr>
        <w:rFonts w:hint="default"/>
        <w:lang w:val="en-US" w:eastAsia="en-US" w:bidi="en-US"/>
      </w:rPr>
    </w:lvl>
    <w:lvl w:ilvl="6">
      <w:numFmt w:val="bullet"/>
      <w:lvlText w:val="•"/>
      <w:lvlJc w:val="left"/>
      <w:pPr>
        <w:ind w:left="5616" w:hanging="540"/>
      </w:pPr>
      <w:rPr>
        <w:rFonts w:hint="default"/>
        <w:lang w:val="en-US" w:eastAsia="en-US" w:bidi="en-US"/>
      </w:rPr>
    </w:lvl>
    <w:lvl w:ilvl="7">
      <w:numFmt w:val="bullet"/>
      <w:lvlText w:val="•"/>
      <w:lvlJc w:val="left"/>
      <w:pPr>
        <w:ind w:left="6583" w:hanging="540"/>
      </w:pPr>
      <w:rPr>
        <w:rFonts w:hint="default"/>
        <w:lang w:val="en-US" w:eastAsia="en-US" w:bidi="en-US"/>
      </w:rPr>
    </w:lvl>
    <w:lvl w:ilvl="8">
      <w:numFmt w:val="bullet"/>
      <w:lvlText w:val="•"/>
      <w:lvlJc w:val="left"/>
      <w:pPr>
        <w:ind w:left="7550" w:hanging="540"/>
      </w:pPr>
      <w:rPr>
        <w:rFonts w:hint="default"/>
        <w:lang w:val="en-US" w:eastAsia="en-US" w:bidi="en-US"/>
      </w:rPr>
    </w:lvl>
  </w:abstractNum>
  <w:abstractNum w:abstractNumId="1" w15:restartNumberingAfterBreak="0">
    <w:nsid w:val="17AF4D9F"/>
    <w:multiLevelType w:val="hybridMultilevel"/>
    <w:tmpl w:val="1CB4A534"/>
    <w:lvl w:ilvl="0" w:tplc="37CAC542">
      <w:numFmt w:val="bullet"/>
      <w:lvlText w:val="●"/>
      <w:lvlJc w:val="left"/>
      <w:pPr>
        <w:ind w:left="821" w:hanging="360"/>
      </w:pPr>
      <w:rPr>
        <w:rFonts w:hint="default" w:ascii="Times New Roman" w:hAnsi="Times New Roman" w:eastAsia="Times New Roman" w:cs="Times New Roman"/>
        <w:spacing w:val="-11"/>
        <w:w w:val="99"/>
        <w:sz w:val="20"/>
        <w:szCs w:val="20"/>
        <w:lang w:val="en-US" w:eastAsia="en-US" w:bidi="en-US"/>
      </w:rPr>
    </w:lvl>
    <w:lvl w:ilvl="1" w:tplc="051C7C88">
      <w:numFmt w:val="bullet"/>
      <w:lvlText w:val="•"/>
      <w:lvlJc w:val="left"/>
      <w:pPr>
        <w:ind w:left="1282" w:hanging="360"/>
      </w:pPr>
      <w:rPr>
        <w:rFonts w:hint="default"/>
        <w:lang w:val="en-US" w:eastAsia="en-US" w:bidi="en-US"/>
      </w:rPr>
    </w:lvl>
    <w:lvl w:ilvl="2" w:tplc="E514C9A4">
      <w:numFmt w:val="bullet"/>
      <w:lvlText w:val="•"/>
      <w:lvlJc w:val="left"/>
      <w:pPr>
        <w:ind w:left="1744" w:hanging="360"/>
      </w:pPr>
      <w:rPr>
        <w:rFonts w:hint="default"/>
        <w:lang w:val="en-US" w:eastAsia="en-US" w:bidi="en-US"/>
      </w:rPr>
    </w:lvl>
    <w:lvl w:ilvl="3" w:tplc="2072F90E">
      <w:numFmt w:val="bullet"/>
      <w:lvlText w:val="•"/>
      <w:lvlJc w:val="left"/>
      <w:pPr>
        <w:ind w:left="2206" w:hanging="360"/>
      </w:pPr>
      <w:rPr>
        <w:rFonts w:hint="default"/>
        <w:lang w:val="en-US" w:eastAsia="en-US" w:bidi="en-US"/>
      </w:rPr>
    </w:lvl>
    <w:lvl w:ilvl="4" w:tplc="3A6CBE8A">
      <w:numFmt w:val="bullet"/>
      <w:lvlText w:val="•"/>
      <w:lvlJc w:val="left"/>
      <w:pPr>
        <w:ind w:left="2668" w:hanging="360"/>
      </w:pPr>
      <w:rPr>
        <w:rFonts w:hint="default"/>
        <w:lang w:val="en-US" w:eastAsia="en-US" w:bidi="en-US"/>
      </w:rPr>
    </w:lvl>
    <w:lvl w:ilvl="5" w:tplc="3AA66846">
      <w:numFmt w:val="bullet"/>
      <w:lvlText w:val="•"/>
      <w:lvlJc w:val="left"/>
      <w:pPr>
        <w:ind w:left="3131" w:hanging="360"/>
      </w:pPr>
      <w:rPr>
        <w:rFonts w:hint="default"/>
        <w:lang w:val="en-US" w:eastAsia="en-US" w:bidi="en-US"/>
      </w:rPr>
    </w:lvl>
    <w:lvl w:ilvl="6" w:tplc="BF222AB0">
      <w:numFmt w:val="bullet"/>
      <w:lvlText w:val="•"/>
      <w:lvlJc w:val="left"/>
      <w:pPr>
        <w:ind w:left="3593" w:hanging="360"/>
      </w:pPr>
      <w:rPr>
        <w:rFonts w:hint="default"/>
        <w:lang w:val="en-US" w:eastAsia="en-US" w:bidi="en-US"/>
      </w:rPr>
    </w:lvl>
    <w:lvl w:ilvl="7" w:tplc="22B24B32">
      <w:numFmt w:val="bullet"/>
      <w:lvlText w:val="•"/>
      <w:lvlJc w:val="left"/>
      <w:pPr>
        <w:ind w:left="4055" w:hanging="360"/>
      </w:pPr>
      <w:rPr>
        <w:rFonts w:hint="default"/>
        <w:lang w:val="en-US" w:eastAsia="en-US" w:bidi="en-US"/>
      </w:rPr>
    </w:lvl>
    <w:lvl w:ilvl="8" w:tplc="1D9C5912">
      <w:numFmt w:val="bullet"/>
      <w:lvlText w:val="•"/>
      <w:lvlJc w:val="left"/>
      <w:pPr>
        <w:ind w:left="4517" w:hanging="360"/>
      </w:pPr>
      <w:rPr>
        <w:rFonts w:hint="default"/>
        <w:lang w:val="en-US" w:eastAsia="en-US" w:bidi="en-US"/>
      </w:rPr>
    </w:lvl>
  </w:abstractNum>
  <w:abstractNum w:abstractNumId="2" w15:restartNumberingAfterBreak="0">
    <w:nsid w:val="22F83829"/>
    <w:multiLevelType w:val="multilevel"/>
    <w:tmpl w:val="537AD1E4"/>
    <w:lvl w:ilvl="0">
      <w:start w:val="3"/>
      <w:numFmt w:val="decimal"/>
      <w:lvlText w:val="%1"/>
      <w:lvlJc w:val="left"/>
      <w:pPr>
        <w:ind w:left="590" w:hanging="360"/>
      </w:pPr>
      <w:rPr>
        <w:rFonts w:hint="default"/>
        <w:lang w:val="en-US" w:eastAsia="en-US" w:bidi="en-US"/>
      </w:rPr>
    </w:lvl>
    <w:lvl w:ilvl="1">
      <w:start w:val="1"/>
      <w:numFmt w:val="decimal"/>
      <w:lvlText w:val="%1.%2"/>
      <w:lvlJc w:val="left"/>
      <w:pPr>
        <w:ind w:left="590" w:hanging="360"/>
      </w:pPr>
      <w:rPr>
        <w:rFonts w:hint="default" w:ascii="Times New Roman" w:hAnsi="Times New Roman" w:eastAsia="Times New Roman" w:cs="Times New Roman"/>
        <w:b/>
        <w:bCs/>
        <w:spacing w:val="-7"/>
        <w:w w:val="99"/>
        <w:sz w:val="24"/>
        <w:szCs w:val="24"/>
        <w:lang w:val="en-US" w:eastAsia="en-US" w:bidi="en-US"/>
      </w:rPr>
    </w:lvl>
    <w:lvl w:ilvl="2">
      <w:start w:val="1"/>
      <w:numFmt w:val="lowerLetter"/>
      <w:lvlText w:val="%3)"/>
      <w:lvlJc w:val="left"/>
      <w:pPr>
        <w:ind w:left="1676" w:hanging="361"/>
      </w:pPr>
      <w:rPr>
        <w:rFonts w:hint="default" w:ascii="Times New Roman" w:hAnsi="Times New Roman" w:eastAsia="Times New Roman" w:cs="Times New Roman"/>
        <w:spacing w:val="-7"/>
        <w:w w:val="99"/>
        <w:sz w:val="24"/>
        <w:szCs w:val="24"/>
        <w:lang w:val="en-US" w:eastAsia="en-US" w:bidi="en-US"/>
      </w:rPr>
    </w:lvl>
    <w:lvl w:ilvl="3">
      <w:numFmt w:val="bullet"/>
      <w:lvlText w:val="•"/>
      <w:lvlJc w:val="left"/>
      <w:pPr>
        <w:ind w:left="3414" w:hanging="361"/>
      </w:pPr>
      <w:rPr>
        <w:rFonts w:hint="default"/>
        <w:lang w:val="en-US" w:eastAsia="en-US" w:bidi="en-US"/>
      </w:rPr>
    </w:lvl>
    <w:lvl w:ilvl="4">
      <w:numFmt w:val="bullet"/>
      <w:lvlText w:val="•"/>
      <w:lvlJc w:val="left"/>
      <w:pPr>
        <w:ind w:left="4281" w:hanging="361"/>
      </w:pPr>
      <w:rPr>
        <w:rFonts w:hint="default"/>
        <w:lang w:val="en-US" w:eastAsia="en-US" w:bidi="en-US"/>
      </w:rPr>
    </w:lvl>
    <w:lvl w:ilvl="5">
      <w:numFmt w:val="bullet"/>
      <w:lvlText w:val="•"/>
      <w:lvlJc w:val="left"/>
      <w:pPr>
        <w:ind w:left="5148" w:hanging="361"/>
      </w:pPr>
      <w:rPr>
        <w:rFonts w:hint="default"/>
        <w:lang w:val="en-US" w:eastAsia="en-US" w:bidi="en-US"/>
      </w:rPr>
    </w:lvl>
    <w:lvl w:ilvl="6">
      <w:numFmt w:val="bullet"/>
      <w:lvlText w:val="•"/>
      <w:lvlJc w:val="left"/>
      <w:pPr>
        <w:ind w:left="6016" w:hanging="361"/>
      </w:pPr>
      <w:rPr>
        <w:rFonts w:hint="default"/>
        <w:lang w:val="en-US" w:eastAsia="en-US" w:bidi="en-US"/>
      </w:rPr>
    </w:lvl>
    <w:lvl w:ilvl="7">
      <w:numFmt w:val="bullet"/>
      <w:lvlText w:val="•"/>
      <w:lvlJc w:val="left"/>
      <w:pPr>
        <w:ind w:left="6883" w:hanging="361"/>
      </w:pPr>
      <w:rPr>
        <w:rFonts w:hint="default"/>
        <w:lang w:val="en-US" w:eastAsia="en-US" w:bidi="en-US"/>
      </w:rPr>
    </w:lvl>
    <w:lvl w:ilvl="8">
      <w:numFmt w:val="bullet"/>
      <w:lvlText w:val="•"/>
      <w:lvlJc w:val="left"/>
      <w:pPr>
        <w:ind w:left="7750" w:hanging="361"/>
      </w:pPr>
      <w:rPr>
        <w:rFonts w:hint="default"/>
        <w:lang w:val="en-US" w:eastAsia="en-US" w:bidi="en-US"/>
      </w:rPr>
    </w:lvl>
  </w:abstractNum>
  <w:abstractNum w:abstractNumId="3" w15:restartNumberingAfterBreak="0">
    <w:nsid w:val="30A31036"/>
    <w:multiLevelType w:val="multilevel"/>
    <w:tmpl w:val="915A8E44"/>
    <w:lvl w:ilvl="0">
      <w:start w:val="2"/>
      <w:numFmt w:val="decimal"/>
      <w:lvlText w:val="%1"/>
      <w:lvlJc w:val="left"/>
      <w:pPr>
        <w:ind w:left="955" w:hanging="720"/>
      </w:pPr>
      <w:rPr>
        <w:rFonts w:hint="default"/>
        <w:lang w:val="en-US" w:eastAsia="en-US" w:bidi="en-US"/>
      </w:rPr>
    </w:lvl>
    <w:lvl w:ilvl="1">
      <w:start w:val="2"/>
      <w:numFmt w:val="decimal"/>
      <w:lvlText w:val="%1.%2"/>
      <w:lvlJc w:val="left"/>
      <w:pPr>
        <w:ind w:left="955" w:hanging="720"/>
      </w:pPr>
      <w:rPr>
        <w:rFonts w:hint="default"/>
        <w:lang w:val="en-US" w:eastAsia="en-US" w:bidi="en-US"/>
      </w:rPr>
    </w:lvl>
    <w:lvl w:ilvl="2">
      <w:start w:val="3"/>
      <w:numFmt w:val="decimal"/>
      <w:lvlText w:val="%1.%2.%3"/>
      <w:lvlJc w:val="left"/>
      <w:pPr>
        <w:ind w:left="955" w:hanging="720"/>
      </w:pPr>
      <w:rPr>
        <w:rFonts w:hint="default"/>
        <w:lang w:val="en-US" w:eastAsia="en-US" w:bidi="en-US"/>
      </w:rPr>
    </w:lvl>
    <w:lvl w:ilvl="3">
      <w:start w:val="1"/>
      <w:numFmt w:val="decimal"/>
      <w:lvlText w:val="%1.%2.%3.%4"/>
      <w:lvlJc w:val="left"/>
      <w:pPr>
        <w:ind w:left="955" w:hanging="720"/>
      </w:pPr>
      <w:rPr>
        <w:rFonts w:hint="default" w:ascii="Times New Roman" w:hAnsi="Times New Roman" w:eastAsia="Times New Roman" w:cs="Times New Roman"/>
        <w:b/>
        <w:bCs/>
        <w:spacing w:val="-2"/>
        <w:w w:val="99"/>
        <w:sz w:val="24"/>
        <w:szCs w:val="24"/>
        <w:lang w:val="en-US" w:eastAsia="en-US" w:bidi="en-US"/>
      </w:rPr>
    </w:lvl>
    <w:lvl w:ilvl="4">
      <w:start w:val="1"/>
      <w:numFmt w:val="lowerLetter"/>
      <w:lvlText w:val="%5)"/>
      <w:lvlJc w:val="left"/>
      <w:pPr>
        <w:ind w:left="956" w:hanging="360"/>
      </w:pPr>
      <w:rPr>
        <w:rFonts w:hint="default" w:ascii="Times New Roman" w:hAnsi="Times New Roman" w:eastAsia="Times New Roman" w:cs="Times New Roman"/>
        <w:spacing w:val="-7"/>
        <w:w w:val="99"/>
        <w:sz w:val="24"/>
        <w:szCs w:val="24"/>
        <w:lang w:val="en-US" w:eastAsia="en-US" w:bidi="en-US"/>
      </w:rPr>
    </w:lvl>
    <w:lvl w:ilvl="5">
      <w:numFmt w:val="bullet"/>
      <w:lvlText w:val="•"/>
      <w:lvlJc w:val="left"/>
      <w:pPr>
        <w:ind w:left="5222" w:hanging="360"/>
      </w:pPr>
      <w:rPr>
        <w:rFonts w:hint="default"/>
        <w:lang w:val="en-US" w:eastAsia="en-US" w:bidi="en-US"/>
      </w:rPr>
    </w:lvl>
    <w:lvl w:ilvl="6">
      <w:numFmt w:val="bullet"/>
      <w:lvlText w:val="•"/>
      <w:lvlJc w:val="left"/>
      <w:pPr>
        <w:ind w:left="6075" w:hanging="360"/>
      </w:pPr>
      <w:rPr>
        <w:rFonts w:hint="default"/>
        <w:lang w:val="en-US" w:eastAsia="en-US" w:bidi="en-US"/>
      </w:rPr>
    </w:lvl>
    <w:lvl w:ilvl="7">
      <w:numFmt w:val="bullet"/>
      <w:lvlText w:val="•"/>
      <w:lvlJc w:val="left"/>
      <w:pPr>
        <w:ind w:left="6927" w:hanging="360"/>
      </w:pPr>
      <w:rPr>
        <w:rFonts w:hint="default"/>
        <w:lang w:val="en-US" w:eastAsia="en-US" w:bidi="en-US"/>
      </w:rPr>
    </w:lvl>
    <w:lvl w:ilvl="8">
      <w:numFmt w:val="bullet"/>
      <w:lvlText w:val="•"/>
      <w:lvlJc w:val="left"/>
      <w:pPr>
        <w:ind w:left="7780" w:hanging="360"/>
      </w:pPr>
      <w:rPr>
        <w:rFonts w:hint="default"/>
        <w:lang w:val="en-US" w:eastAsia="en-US" w:bidi="en-US"/>
      </w:rPr>
    </w:lvl>
  </w:abstractNum>
  <w:abstractNum w:abstractNumId="4" w15:restartNumberingAfterBreak="0">
    <w:nsid w:val="323B5135"/>
    <w:multiLevelType w:val="hybridMultilevel"/>
    <w:tmpl w:val="4F76B5E8"/>
    <w:lvl w:ilvl="0" w:tplc="1A20B45A">
      <w:numFmt w:val="bullet"/>
      <w:lvlText w:val="●"/>
      <w:lvlJc w:val="left"/>
      <w:pPr>
        <w:ind w:left="821" w:hanging="360"/>
      </w:pPr>
      <w:rPr>
        <w:rFonts w:hint="default" w:ascii="Times New Roman" w:hAnsi="Times New Roman" w:eastAsia="Times New Roman" w:cs="Times New Roman"/>
        <w:spacing w:val="-5"/>
        <w:w w:val="99"/>
        <w:sz w:val="20"/>
        <w:szCs w:val="20"/>
        <w:lang w:val="en-US" w:eastAsia="en-US" w:bidi="en-US"/>
      </w:rPr>
    </w:lvl>
    <w:lvl w:ilvl="1" w:tplc="8AEE37A8">
      <w:numFmt w:val="bullet"/>
      <w:lvlText w:val="•"/>
      <w:lvlJc w:val="left"/>
      <w:pPr>
        <w:ind w:left="1282" w:hanging="360"/>
      </w:pPr>
      <w:rPr>
        <w:rFonts w:hint="default"/>
        <w:lang w:val="en-US" w:eastAsia="en-US" w:bidi="en-US"/>
      </w:rPr>
    </w:lvl>
    <w:lvl w:ilvl="2" w:tplc="97843F4C">
      <w:numFmt w:val="bullet"/>
      <w:lvlText w:val="•"/>
      <w:lvlJc w:val="left"/>
      <w:pPr>
        <w:ind w:left="1744" w:hanging="360"/>
      </w:pPr>
      <w:rPr>
        <w:rFonts w:hint="default"/>
        <w:lang w:val="en-US" w:eastAsia="en-US" w:bidi="en-US"/>
      </w:rPr>
    </w:lvl>
    <w:lvl w:ilvl="3" w:tplc="C00072A4">
      <w:numFmt w:val="bullet"/>
      <w:lvlText w:val="•"/>
      <w:lvlJc w:val="left"/>
      <w:pPr>
        <w:ind w:left="2206" w:hanging="360"/>
      </w:pPr>
      <w:rPr>
        <w:rFonts w:hint="default"/>
        <w:lang w:val="en-US" w:eastAsia="en-US" w:bidi="en-US"/>
      </w:rPr>
    </w:lvl>
    <w:lvl w:ilvl="4" w:tplc="5EEAB3FC">
      <w:numFmt w:val="bullet"/>
      <w:lvlText w:val="•"/>
      <w:lvlJc w:val="left"/>
      <w:pPr>
        <w:ind w:left="2668" w:hanging="360"/>
      </w:pPr>
      <w:rPr>
        <w:rFonts w:hint="default"/>
        <w:lang w:val="en-US" w:eastAsia="en-US" w:bidi="en-US"/>
      </w:rPr>
    </w:lvl>
    <w:lvl w:ilvl="5" w:tplc="42A65EEE">
      <w:numFmt w:val="bullet"/>
      <w:lvlText w:val="•"/>
      <w:lvlJc w:val="left"/>
      <w:pPr>
        <w:ind w:left="3131" w:hanging="360"/>
      </w:pPr>
      <w:rPr>
        <w:rFonts w:hint="default"/>
        <w:lang w:val="en-US" w:eastAsia="en-US" w:bidi="en-US"/>
      </w:rPr>
    </w:lvl>
    <w:lvl w:ilvl="6" w:tplc="4AAE763A">
      <w:numFmt w:val="bullet"/>
      <w:lvlText w:val="•"/>
      <w:lvlJc w:val="left"/>
      <w:pPr>
        <w:ind w:left="3593" w:hanging="360"/>
      </w:pPr>
      <w:rPr>
        <w:rFonts w:hint="default"/>
        <w:lang w:val="en-US" w:eastAsia="en-US" w:bidi="en-US"/>
      </w:rPr>
    </w:lvl>
    <w:lvl w:ilvl="7" w:tplc="0FEC5292">
      <w:numFmt w:val="bullet"/>
      <w:lvlText w:val="•"/>
      <w:lvlJc w:val="left"/>
      <w:pPr>
        <w:ind w:left="4055" w:hanging="360"/>
      </w:pPr>
      <w:rPr>
        <w:rFonts w:hint="default"/>
        <w:lang w:val="en-US" w:eastAsia="en-US" w:bidi="en-US"/>
      </w:rPr>
    </w:lvl>
    <w:lvl w:ilvl="8" w:tplc="FAE847DC">
      <w:numFmt w:val="bullet"/>
      <w:lvlText w:val="•"/>
      <w:lvlJc w:val="left"/>
      <w:pPr>
        <w:ind w:left="4517" w:hanging="360"/>
      </w:pPr>
      <w:rPr>
        <w:rFonts w:hint="default"/>
        <w:lang w:val="en-US" w:eastAsia="en-US" w:bidi="en-US"/>
      </w:rPr>
    </w:lvl>
  </w:abstractNum>
  <w:abstractNum w:abstractNumId="5" w15:restartNumberingAfterBreak="0">
    <w:nsid w:val="474273FB"/>
    <w:multiLevelType w:val="hybridMultilevel"/>
    <w:tmpl w:val="78F6050A"/>
    <w:lvl w:ilvl="0" w:tplc="C764F9DC">
      <w:numFmt w:val="bullet"/>
      <w:lvlText w:val="●"/>
      <w:lvlJc w:val="left"/>
      <w:pPr>
        <w:ind w:left="821" w:hanging="360"/>
      </w:pPr>
      <w:rPr>
        <w:rFonts w:hint="default" w:ascii="Times New Roman" w:hAnsi="Times New Roman" w:eastAsia="Times New Roman" w:cs="Times New Roman"/>
        <w:spacing w:val="-4"/>
        <w:w w:val="99"/>
        <w:sz w:val="20"/>
        <w:szCs w:val="20"/>
        <w:lang w:val="en-US" w:eastAsia="en-US" w:bidi="en-US"/>
      </w:rPr>
    </w:lvl>
    <w:lvl w:ilvl="1" w:tplc="F78435AE">
      <w:numFmt w:val="bullet"/>
      <w:lvlText w:val="•"/>
      <w:lvlJc w:val="left"/>
      <w:pPr>
        <w:ind w:left="1282" w:hanging="360"/>
      </w:pPr>
      <w:rPr>
        <w:rFonts w:hint="default"/>
        <w:lang w:val="en-US" w:eastAsia="en-US" w:bidi="en-US"/>
      </w:rPr>
    </w:lvl>
    <w:lvl w:ilvl="2" w:tplc="E416A40E">
      <w:numFmt w:val="bullet"/>
      <w:lvlText w:val="•"/>
      <w:lvlJc w:val="left"/>
      <w:pPr>
        <w:ind w:left="1744" w:hanging="360"/>
      </w:pPr>
      <w:rPr>
        <w:rFonts w:hint="default"/>
        <w:lang w:val="en-US" w:eastAsia="en-US" w:bidi="en-US"/>
      </w:rPr>
    </w:lvl>
    <w:lvl w:ilvl="3" w:tplc="522E3428">
      <w:numFmt w:val="bullet"/>
      <w:lvlText w:val="•"/>
      <w:lvlJc w:val="left"/>
      <w:pPr>
        <w:ind w:left="2206" w:hanging="360"/>
      </w:pPr>
      <w:rPr>
        <w:rFonts w:hint="default"/>
        <w:lang w:val="en-US" w:eastAsia="en-US" w:bidi="en-US"/>
      </w:rPr>
    </w:lvl>
    <w:lvl w:ilvl="4" w:tplc="6DFA74AE">
      <w:numFmt w:val="bullet"/>
      <w:lvlText w:val="•"/>
      <w:lvlJc w:val="left"/>
      <w:pPr>
        <w:ind w:left="2668" w:hanging="360"/>
      </w:pPr>
      <w:rPr>
        <w:rFonts w:hint="default"/>
        <w:lang w:val="en-US" w:eastAsia="en-US" w:bidi="en-US"/>
      </w:rPr>
    </w:lvl>
    <w:lvl w:ilvl="5" w:tplc="BCF241DE">
      <w:numFmt w:val="bullet"/>
      <w:lvlText w:val="•"/>
      <w:lvlJc w:val="left"/>
      <w:pPr>
        <w:ind w:left="3131" w:hanging="360"/>
      </w:pPr>
      <w:rPr>
        <w:rFonts w:hint="default"/>
        <w:lang w:val="en-US" w:eastAsia="en-US" w:bidi="en-US"/>
      </w:rPr>
    </w:lvl>
    <w:lvl w:ilvl="6" w:tplc="51C8D3A6">
      <w:numFmt w:val="bullet"/>
      <w:lvlText w:val="•"/>
      <w:lvlJc w:val="left"/>
      <w:pPr>
        <w:ind w:left="3593" w:hanging="360"/>
      </w:pPr>
      <w:rPr>
        <w:rFonts w:hint="default"/>
        <w:lang w:val="en-US" w:eastAsia="en-US" w:bidi="en-US"/>
      </w:rPr>
    </w:lvl>
    <w:lvl w:ilvl="7" w:tplc="29C01CB2">
      <w:numFmt w:val="bullet"/>
      <w:lvlText w:val="•"/>
      <w:lvlJc w:val="left"/>
      <w:pPr>
        <w:ind w:left="4055" w:hanging="360"/>
      </w:pPr>
      <w:rPr>
        <w:rFonts w:hint="default"/>
        <w:lang w:val="en-US" w:eastAsia="en-US" w:bidi="en-US"/>
      </w:rPr>
    </w:lvl>
    <w:lvl w:ilvl="8" w:tplc="41ACBD86">
      <w:numFmt w:val="bullet"/>
      <w:lvlText w:val="•"/>
      <w:lvlJc w:val="left"/>
      <w:pPr>
        <w:ind w:left="4517" w:hanging="360"/>
      </w:pPr>
      <w:rPr>
        <w:rFonts w:hint="default"/>
        <w:lang w:val="en-US" w:eastAsia="en-US" w:bidi="en-US"/>
      </w:rPr>
    </w:lvl>
  </w:abstractNum>
  <w:abstractNum w:abstractNumId="6" w15:restartNumberingAfterBreak="0">
    <w:nsid w:val="48117DE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4BBC3FBD"/>
    <w:multiLevelType w:val="multilevel"/>
    <w:tmpl w:val="5B008A0A"/>
    <w:lvl w:ilvl="0">
      <w:start w:val="1"/>
      <w:numFmt w:val="decimal"/>
      <w:lvlText w:val="%1."/>
      <w:lvlJc w:val="left"/>
      <w:pPr>
        <w:ind w:left="1516" w:hanging="280"/>
      </w:pPr>
      <w:rPr>
        <w:rFonts w:hint="default"/>
        <w:spacing w:val="-3"/>
        <w:w w:val="100"/>
        <w:lang w:val="en-US" w:eastAsia="en-US" w:bidi="en-US"/>
      </w:rPr>
    </w:lvl>
    <w:lvl w:ilvl="1">
      <w:start w:val="1"/>
      <w:numFmt w:val="decimal"/>
      <w:lvlText w:val="%1.%2"/>
      <w:lvlJc w:val="left"/>
      <w:pPr>
        <w:ind w:left="1516" w:hanging="360"/>
        <w:jc w:val="right"/>
      </w:pPr>
      <w:rPr>
        <w:rFonts w:hint="default" w:ascii="Times New Roman" w:hAnsi="Times New Roman" w:eastAsia="Times New Roman" w:cs="Times New Roman"/>
        <w:b/>
        <w:bCs/>
        <w:spacing w:val="-4"/>
        <w:w w:val="99"/>
        <w:sz w:val="24"/>
        <w:szCs w:val="24"/>
        <w:lang w:val="en-US" w:eastAsia="en-US" w:bidi="en-US"/>
      </w:rPr>
    </w:lvl>
    <w:lvl w:ilvl="2">
      <w:numFmt w:val="bullet"/>
      <w:lvlText w:val="•"/>
      <w:lvlJc w:val="left"/>
      <w:pPr>
        <w:ind w:left="3113" w:hanging="360"/>
      </w:pPr>
      <w:rPr>
        <w:rFonts w:hint="default"/>
        <w:lang w:val="en-US" w:eastAsia="en-US" w:bidi="en-US"/>
      </w:rPr>
    </w:lvl>
    <w:lvl w:ilvl="3">
      <w:numFmt w:val="bullet"/>
      <w:lvlText w:val="•"/>
      <w:lvlJc w:val="left"/>
      <w:pPr>
        <w:ind w:left="3909" w:hanging="360"/>
      </w:pPr>
      <w:rPr>
        <w:rFonts w:hint="default"/>
        <w:lang w:val="en-US" w:eastAsia="en-US" w:bidi="en-US"/>
      </w:rPr>
    </w:lvl>
    <w:lvl w:ilvl="4">
      <w:numFmt w:val="bullet"/>
      <w:lvlText w:val="•"/>
      <w:lvlJc w:val="left"/>
      <w:pPr>
        <w:ind w:left="4706" w:hanging="360"/>
      </w:pPr>
      <w:rPr>
        <w:rFonts w:hint="default"/>
        <w:lang w:val="en-US" w:eastAsia="en-US" w:bidi="en-US"/>
      </w:rPr>
    </w:lvl>
    <w:lvl w:ilvl="5">
      <w:numFmt w:val="bullet"/>
      <w:lvlText w:val="•"/>
      <w:lvlJc w:val="left"/>
      <w:pPr>
        <w:ind w:left="5502" w:hanging="360"/>
      </w:pPr>
      <w:rPr>
        <w:rFonts w:hint="default"/>
        <w:lang w:val="en-US" w:eastAsia="en-US" w:bidi="en-US"/>
      </w:rPr>
    </w:lvl>
    <w:lvl w:ilvl="6">
      <w:numFmt w:val="bullet"/>
      <w:lvlText w:val="•"/>
      <w:lvlJc w:val="left"/>
      <w:pPr>
        <w:ind w:left="6299" w:hanging="360"/>
      </w:pPr>
      <w:rPr>
        <w:rFonts w:hint="default"/>
        <w:lang w:val="en-US" w:eastAsia="en-US" w:bidi="en-US"/>
      </w:rPr>
    </w:lvl>
    <w:lvl w:ilvl="7">
      <w:numFmt w:val="bullet"/>
      <w:lvlText w:val="•"/>
      <w:lvlJc w:val="left"/>
      <w:pPr>
        <w:ind w:left="7095" w:hanging="360"/>
      </w:pPr>
      <w:rPr>
        <w:rFonts w:hint="default"/>
        <w:lang w:val="en-US" w:eastAsia="en-US" w:bidi="en-US"/>
      </w:rPr>
    </w:lvl>
    <w:lvl w:ilvl="8">
      <w:numFmt w:val="bullet"/>
      <w:lvlText w:val="•"/>
      <w:lvlJc w:val="left"/>
      <w:pPr>
        <w:ind w:left="7892" w:hanging="360"/>
      </w:pPr>
      <w:rPr>
        <w:rFonts w:hint="default"/>
        <w:lang w:val="en-US" w:eastAsia="en-US" w:bidi="en-US"/>
      </w:rPr>
    </w:lvl>
  </w:abstractNum>
  <w:abstractNum w:abstractNumId="8" w15:restartNumberingAfterBreak="0">
    <w:nsid w:val="4ECB0823"/>
    <w:multiLevelType w:val="hybridMultilevel"/>
    <w:tmpl w:val="FFFFFFFF"/>
    <w:lvl w:ilvl="0" w:tplc="CDFCD410">
      <w:start w:val="1"/>
      <w:numFmt w:val="decimal"/>
      <w:lvlText w:val="%1"/>
      <w:lvlJc w:val="left"/>
      <w:pPr>
        <w:ind w:left="720" w:hanging="360"/>
      </w:pPr>
    </w:lvl>
    <w:lvl w:ilvl="1" w:tplc="17AC7CA8">
      <w:start w:val="1"/>
      <w:numFmt w:val="lowerLetter"/>
      <w:lvlText w:val="%2."/>
      <w:lvlJc w:val="left"/>
      <w:pPr>
        <w:ind w:left="1440" w:hanging="360"/>
      </w:pPr>
    </w:lvl>
    <w:lvl w:ilvl="2" w:tplc="9ED28308">
      <w:start w:val="1"/>
      <w:numFmt w:val="lowerRoman"/>
      <w:lvlText w:val="%3."/>
      <w:lvlJc w:val="right"/>
      <w:pPr>
        <w:ind w:left="2160" w:hanging="180"/>
      </w:pPr>
    </w:lvl>
    <w:lvl w:ilvl="3" w:tplc="4E86DE38">
      <w:start w:val="1"/>
      <w:numFmt w:val="decimal"/>
      <w:lvlText w:val="%4."/>
      <w:lvlJc w:val="left"/>
      <w:pPr>
        <w:ind w:left="2880" w:hanging="360"/>
      </w:pPr>
    </w:lvl>
    <w:lvl w:ilvl="4" w:tplc="950C5BA8">
      <w:start w:val="1"/>
      <w:numFmt w:val="lowerLetter"/>
      <w:lvlText w:val="%5."/>
      <w:lvlJc w:val="left"/>
      <w:pPr>
        <w:ind w:left="3600" w:hanging="360"/>
      </w:pPr>
    </w:lvl>
    <w:lvl w:ilvl="5" w:tplc="92622D4E">
      <w:start w:val="1"/>
      <w:numFmt w:val="lowerRoman"/>
      <w:lvlText w:val="%6."/>
      <w:lvlJc w:val="right"/>
      <w:pPr>
        <w:ind w:left="4320" w:hanging="180"/>
      </w:pPr>
    </w:lvl>
    <w:lvl w:ilvl="6" w:tplc="87CE80BC">
      <w:start w:val="1"/>
      <w:numFmt w:val="decimal"/>
      <w:lvlText w:val="%7."/>
      <w:lvlJc w:val="left"/>
      <w:pPr>
        <w:ind w:left="5040" w:hanging="360"/>
      </w:pPr>
    </w:lvl>
    <w:lvl w:ilvl="7" w:tplc="28A6C0F8">
      <w:start w:val="1"/>
      <w:numFmt w:val="lowerLetter"/>
      <w:lvlText w:val="%8."/>
      <w:lvlJc w:val="left"/>
      <w:pPr>
        <w:ind w:left="5760" w:hanging="360"/>
      </w:pPr>
    </w:lvl>
    <w:lvl w:ilvl="8" w:tplc="5E5EA4F4">
      <w:start w:val="1"/>
      <w:numFmt w:val="lowerRoman"/>
      <w:lvlText w:val="%9."/>
      <w:lvlJc w:val="right"/>
      <w:pPr>
        <w:ind w:left="6480" w:hanging="180"/>
      </w:pPr>
    </w:lvl>
  </w:abstractNum>
  <w:abstractNum w:abstractNumId="9" w15:restartNumberingAfterBreak="0">
    <w:nsid w:val="5A4268EC"/>
    <w:multiLevelType w:val="multilevel"/>
    <w:tmpl w:val="49C4796C"/>
    <w:lvl w:ilvl="0">
      <w:start w:val="2"/>
      <w:numFmt w:val="decimal"/>
      <w:lvlText w:val="%1"/>
      <w:lvlJc w:val="left"/>
      <w:pPr>
        <w:ind w:left="590" w:hanging="360"/>
      </w:pPr>
      <w:rPr>
        <w:rFonts w:hint="default"/>
        <w:lang w:val="en-US" w:eastAsia="en-US" w:bidi="en-US"/>
      </w:rPr>
    </w:lvl>
    <w:lvl w:ilvl="1">
      <w:start w:val="2"/>
      <w:numFmt w:val="decimal"/>
      <w:lvlText w:val="%1.%2"/>
      <w:lvlJc w:val="left"/>
      <w:pPr>
        <w:ind w:left="590" w:hanging="360"/>
      </w:pPr>
      <w:rPr>
        <w:rFonts w:hint="default" w:ascii="Times New Roman" w:hAnsi="Times New Roman" w:eastAsia="Times New Roman" w:cs="Times New Roman"/>
        <w:b/>
        <w:bCs/>
        <w:spacing w:val="-4"/>
        <w:w w:val="99"/>
        <w:sz w:val="24"/>
        <w:szCs w:val="24"/>
        <w:lang w:val="en-US" w:eastAsia="en-US" w:bidi="en-US"/>
      </w:rPr>
    </w:lvl>
    <w:lvl w:ilvl="2">
      <w:start w:val="1"/>
      <w:numFmt w:val="decimal"/>
      <w:lvlText w:val="%1.%2.%3"/>
      <w:lvlJc w:val="left"/>
      <w:pPr>
        <w:ind w:left="770" w:hanging="540"/>
      </w:pPr>
      <w:rPr>
        <w:rFonts w:hint="default" w:ascii="Times New Roman" w:hAnsi="Times New Roman" w:eastAsia="Times New Roman" w:cs="Times New Roman"/>
        <w:b/>
        <w:bCs/>
        <w:spacing w:val="-4"/>
        <w:w w:val="99"/>
        <w:sz w:val="24"/>
        <w:szCs w:val="24"/>
        <w:lang w:val="en-US" w:eastAsia="en-US" w:bidi="en-US"/>
      </w:rPr>
    </w:lvl>
    <w:lvl w:ilvl="3">
      <w:start w:val="1"/>
      <w:numFmt w:val="lowerLetter"/>
      <w:lvlText w:val="%4)"/>
      <w:lvlJc w:val="left"/>
      <w:pPr>
        <w:ind w:left="956" w:hanging="360"/>
      </w:pPr>
      <w:rPr>
        <w:rFonts w:hint="default" w:ascii="Times New Roman" w:hAnsi="Times New Roman" w:eastAsia="Times New Roman" w:cs="Times New Roman"/>
        <w:spacing w:val="-26"/>
        <w:w w:val="99"/>
        <w:sz w:val="24"/>
        <w:szCs w:val="24"/>
        <w:lang w:val="en-US" w:eastAsia="en-US" w:bidi="en-US"/>
      </w:rPr>
    </w:lvl>
    <w:lvl w:ilvl="4">
      <w:numFmt w:val="bullet"/>
      <w:lvlText w:val="•"/>
      <w:lvlJc w:val="left"/>
      <w:pPr>
        <w:ind w:left="3091" w:hanging="360"/>
      </w:pPr>
      <w:rPr>
        <w:rFonts w:hint="default"/>
        <w:lang w:val="en-US" w:eastAsia="en-US" w:bidi="en-US"/>
      </w:rPr>
    </w:lvl>
    <w:lvl w:ilvl="5">
      <w:numFmt w:val="bullet"/>
      <w:lvlText w:val="•"/>
      <w:lvlJc w:val="left"/>
      <w:pPr>
        <w:ind w:left="4156" w:hanging="360"/>
      </w:pPr>
      <w:rPr>
        <w:rFonts w:hint="default"/>
        <w:lang w:val="en-US" w:eastAsia="en-US" w:bidi="en-US"/>
      </w:rPr>
    </w:lvl>
    <w:lvl w:ilvl="6">
      <w:numFmt w:val="bullet"/>
      <w:lvlText w:val="•"/>
      <w:lvlJc w:val="left"/>
      <w:pPr>
        <w:ind w:left="5222" w:hanging="360"/>
      </w:pPr>
      <w:rPr>
        <w:rFonts w:hint="default"/>
        <w:lang w:val="en-US" w:eastAsia="en-US" w:bidi="en-US"/>
      </w:rPr>
    </w:lvl>
    <w:lvl w:ilvl="7">
      <w:numFmt w:val="bullet"/>
      <w:lvlText w:val="•"/>
      <w:lvlJc w:val="left"/>
      <w:pPr>
        <w:ind w:left="6288" w:hanging="360"/>
      </w:pPr>
      <w:rPr>
        <w:rFonts w:hint="default"/>
        <w:lang w:val="en-US" w:eastAsia="en-US" w:bidi="en-US"/>
      </w:rPr>
    </w:lvl>
    <w:lvl w:ilvl="8">
      <w:numFmt w:val="bullet"/>
      <w:lvlText w:val="•"/>
      <w:lvlJc w:val="left"/>
      <w:pPr>
        <w:ind w:left="7353" w:hanging="360"/>
      </w:pPr>
      <w:rPr>
        <w:rFonts w:hint="default"/>
        <w:lang w:val="en-US" w:eastAsia="en-US" w:bidi="en-US"/>
      </w:rPr>
    </w:lvl>
  </w:abstractNum>
  <w:abstractNum w:abstractNumId="10" w15:restartNumberingAfterBreak="0">
    <w:nsid w:val="632F4121"/>
    <w:multiLevelType w:val="hybridMultilevel"/>
    <w:tmpl w:val="A01E10B8"/>
    <w:lvl w:ilvl="0" w:tplc="CB587924">
      <w:start w:val="1"/>
      <w:numFmt w:val="lowerLetter"/>
      <w:lvlText w:val="%1)"/>
      <w:lvlJc w:val="left"/>
      <w:pPr>
        <w:ind w:left="956" w:hanging="360"/>
      </w:pPr>
      <w:rPr>
        <w:rFonts w:hint="default" w:ascii="Times New Roman" w:hAnsi="Times New Roman" w:eastAsia="Times New Roman" w:cs="Times New Roman"/>
        <w:spacing w:val="-6"/>
        <w:w w:val="99"/>
        <w:sz w:val="24"/>
        <w:szCs w:val="24"/>
        <w:lang w:val="en-US" w:eastAsia="en-US" w:bidi="en-US"/>
      </w:rPr>
    </w:lvl>
    <w:lvl w:ilvl="1" w:tplc="BC5A5000">
      <w:numFmt w:val="bullet"/>
      <w:lvlText w:val="•"/>
      <w:lvlJc w:val="left"/>
      <w:pPr>
        <w:ind w:left="1812" w:hanging="360"/>
      </w:pPr>
      <w:rPr>
        <w:rFonts w:hint="default"/>
        <w:lang w:val="en-US" w:eastAsia="en-US" w:bidi="en-US"/>
      </w:rPr>
    </w:lvl>
    <w:lvl w:ilvl="2" w:tplc="93780BEE">
      <w:numFmt w:val="bullet"/>
      <w:lvlText w:val="•"/>
      <w:lvlJc w:val="left"/>
      <w:pPr>
        <w:ind w:left="2665" w:hanging="360"/>
      </w:pPr>
      <w:rPr>
        <w:rFonts w:hint="default"/>
        <w:lang w:val="en-US" w:eastAsia="en-US" w:bidi="en-US"/>
      </w:rPr>
    </w:lvl>
    <w:lvl w:ilvl="3" w:tplc="F1E445BC">
      <w:numFmt w:val="bullet"/>
      <w:lvlText w:val="•"/>
      <w:lvlJc w:val="left"/>
      <w:pPr>
        <w:ind w:left="3517" w:hanging="360"/>
      </w:pPr>
      <w:rPr>
        <w:rFonts w:hint="default"/>
        <w:lang w:val="en-US" w:eastAsia="en-US" w:bidi="en-US"/>
      </w:rPr>
    </w:lvl>
    <w:lvl w:ilvl="4" w:tplc="BC78FAFC">
      <w:numFmt w:val="bullet"/>
      <w:lvlText w:val="•"/>
      <w:lvlJc w:val="left"/>
      <w:pPr>
        <w:ind w:left="4370" w:hanging="360"/>
      </w:pPr>
      <w:rPr>
        <w:rFonts w:hint="default"/>
        <w:lang w:val="en-US" w:eastAsia="en-US" w:bidi="en-US"/>
      </w:rPr>
    </w:lvl>
    <w:lvl w:ilvl="5" w:tplc="4356AA88">
      <w:numFmt w:val="bullet"/>
      <w:lvlText w:val="•"/>
      <w:lvlJc w:val="left"/>
      <w:pPr>
        <w:ind w:left="5222" w:hanging="360"/>
      </w:pPr>
      <w:rPr>
        <w:rFonts w:hint="default"/>
        <w:lang w:val="en-US" w:eastAsia="en-US" w:bidi="en-US"/>
      </w:rPr>
    </w:lvl>
    <w:lvl w:ilvl="6" w:tplc="97540834">
      <w:numFmt w:val="bullet"/>
      <w:lvlText w:val="•"/>
      <w:lvlJc w:val="left"/>
      <w:pPr>
        <w:ind w:left="6075" w:hanging="360"/>
      </w:pPr>
      <w:rPr>
        <w:rFonts w:hint="default"/>
        <w:lang w:val="en-US" w:eastAsia="en-US" w:bidi="en-US"/>
      </w:rPr>
    </w:lvl>
    <w:lvl w:ilvl="7" w:tplc="1070E19C">
      <w:numFmt w:val="bullet"/>
      <w:lvlText w:val="•"/>
      <w:lvlJc w:val="left"/>
      <w:pPr>
        <w:ind w:left="6927" w:hanging="360"/>
      </w:pPr>
      <w:rPr>
        <w:rFonts w:hint="default"/>
        <w:lang w:val="en-US" w:eastAsia="en-US" w:bidi="en-US"/>
      </w:rPr>
    </w:lvl>
    <w:lvl w:ilvl="8" w:tplc="B4BE73B0">
      <w:numFmt w:val="bullet"/>
      <w:lvlText w:val="•"/>
      <w:lvlJc w:val="left"/>
      <w:pPr>
        <w:ind w:left="7780" w:hanging="360"/>
      </w:pPr>
      <w:rPr>
        <w:rFonts w:hint="default"/>
        <w:lang w:val="en-US" w:eastAsia="en-US" w:bidi="en-US"/>
      </w:rPr>
    </w:lvl>
  </w:abstractNum>
  <w:abstractNum w:abstractNumId="11" w15:restartNumberingAfterBreak="0">
    <w:nsid w:val="67E2048C"/>
    <w:multiLevelType w:val="multilevel"/>
    <w:tmpl w:val="C18CBB20"/>
    <w:lvl w:ilvl="0">
      <w:start w:val="2"/>
      <w:numFmt w:val="decimal"/>
      <w:lvlText w:val="%1"/>
      <w:lvlJc w:val="left"/>
      <w:pPr>
        <w:ind w:left="590" w:hanging="360"/>
      </w:pPr>
      <w:rPr>
        <w:rFonts w:hint="default"/>
        <w:lang w:val="en-US" w:eastAsia="en-US" w:bidi="en-US"/>
      </w:rPr>
    </w:lvl>
    <w:lvl w:ilvl="1">
      <w:start w:val="3"/>
      <w:numFmt w:val="decimal"/>
      <w:lvlText w:val="%1.%2"/>
      <w:lvlJc w:val="left"/>
      <w:pPr>
        <w:ind w:left="590" w:hanging="360"/>
      </w:pPr>
      <w:rPr>
        <w:rFonts w:hint="default" w:ascii="Times New Roman" w:hAnsi="Times New Roman" w:eastAsia="Times New Roman" w:cs="Times New Roman"/>
        <w:b/>
        <w:bCs/>
        <w:spacing w:val="-6"/>
        <w:w w:val="99"/>
        <w:sz w:val="24"/>
        <w:szCs w:val="24"/>
        <w:lang w:val="en-US" w:eastAsia="en-US" w:bidi="en-US"/>
      </w:rPr>
    </w:lvl>
    <w:lvl w:ilvl="2">
      <w:start w:val="1"/>
      <w:numFmt w:val="decimal"/>
      <w:lvlText w:val="%1.%2.%3"/>
      <w:lvlJc w:val="left"/>
      <w:pPr>
        <w:ind w:left="775" w:hanging="540"/>
      </w:pPr>
      <w:rPr>
        <w:rFonts w:hint="default" w:ascii="Times New Roman" w:hAnsi="Times New Roman" w:eastAsia="Times New Roman" w:cs="Times New Roman"/>
        <w:b/>
        <w:bCs/>
        <w:spacing w:val="-4"/>
        <w:w w:val="99"/>
        <w:sz w:val="24"/>
        <w:szCs w:val="24"/>
        <w:lang w:val="en-US" w:eastAsia="en-US" w:bidi="en-US"/>
      </w:rPr>
    </w:lvl>
    <w:lvl w:ilvl="3">
      <w:start w:val="1"/>
      <w:numFmt w:val="decimal"/>
      <w:lvlText w:val="%1.%2.%3.%4"/>
      <w:lvlJc w:val="left"/>
      <w:pPr>
        <w:ind w:left="955" w:hanging="720"/>
      </w:pPr>
      <w:rPr>
        <w:rFonts w:hint="default" w:ascii="Times New Roman" w:hAnsi="Times New Roman" w:eastAsia="Times New Roman" w:cs="Times New Roman"/>
        <w:b/>
        <w:bCs/>
        <w:spacing w:val="-4"/>
        <w:w w:val="99"/>
        <w:sz w:val="24"/>
        <w:szCs w:val="24"/>
        <w:lang w:val="en-US" w:eastAsia="en-US" w:bidi="en-US"/>
      </w:rPr>
    </w:lvl>
    <w:lvl w:ilvl="4">
      <w:numFmt w:val="bullet"/>
      <w:lvlText w:val="•"/>
      <w:lvlJc w:val="left"/>
      <w:pPr>
        <w:ind w:left="2177" w:hanging="720"/>
      </w:pPr>
      <w:rPr>
        <w:rFonts w:hint="default"/>
        <w:lang w:val="en-US" w:eastAsia="en-US" w:bidi="en-US"/>
      </w:rPr>
    </w:lvl>
    <w:lvl w:ilvl="5">
      <w:numFmt w:val="bullet"/>
      <w:lvlText w:val="•"/>
      <w:lvlJc w:val="left"/>
      <w:pPr>
        <w:ind w:left="3395" w:hanging="720"/>
      </w:pPr>
      <w:rPr>
        <w:rFonts w:hint="default"/>
        <w:lang w:val="en-US" w:eastAsia="en-US" w:bidi="en-US"/>
      </w:rPr>
    </w:lvl>
    <w:lvl w:ilvl="6">
      <w:numFmt w:val="bullet"/>
      <w:lvlText w:val="•"/>
      <w:lvlJc w:val="left"/>
      <w:pPr>
        <w:ind w:left="4613" w:hanging="720"/>
      </w:pPr>
      <w:rPr>
        <w:rFonts w:hint="default"/>
        <w:lang w:val="en-US" w:eastAsia="en-US" w:bidi="en-US"/>
      </w:rPr>
    </w:lvl>
    <w:lvl w:ilvl="7">
      <w:numFmt w:val="bullet"/>
      <w:lvlText w:val="•"/>
      <w:lvlJc w:val="left"/>
      <w:pPr>
        <w:ind w:left="5831" w:hanging="720"/>
      </w:pPr>
      <w:rPr>
        <w:rFonts w:hint="default"/>
        <w:lang w:val="en-US" w:eastAsia="en-US" w:bidi="en-US"/>
      </w:rPr>
    </w:lvl>
    <w:lvl w:ilvl="8">
      <w:numFmt w:val="bullet"/>
      <w:lvlText w:val="•"/>
      <w:lvlJc w:val="left"/>
      <w:pPr>
        <w:ind w:left="7049" w:hanging="720"/>
      </w:pPr>
      <w:rPr>
        <w:rFonts w:hint="default"/>
        <w:lang w:val="en-US" w:eastAsia="en-US" w:bidi="en-US"/>
      </w:rPr>
    </w:lvl>
  </w:abstractNum>
  <w:abstractNum w:abstractNumId="12" w15:restartNumberingAfterBreak="0">
    <w:nsid w:val="78C74A2C"/>
    <w:multiLevelType w:val="hybridMultilevel"/>
    <w:tmpl w:val="9CB2DB40"/>
    <w:lvl w:ilvl="0" w:tplc="D63EB1D2">
      <w:numFmt w:val="bullet"/>
      <w:lvlText w:val="●"/>
      <w:lvlJc w:val="left"/>
      <w:pPr>
        <w:ind w:left="821" w:hanging="360"/>
      </w:pPr>
      <w:rPr>
        <w:rFonts w:hint="default" w:ascii="Times New Roman" w:hAnsi="Times New Roman" w:eastAsia="Times New Roman" w:cs="Times New Roman"/>
        <w:spacing w:val="-21"/>
        <w:w w:val="99"/>
        <w:sz w:val="20"/>
        <w:szCs w:val="20"/>
        <w:lang w:val="en-US" w:eastAsia="en-US" w:bidi="en-US"/>
      </w:rPr>
    </w:lvl>
    <w:lvl w:ilvl="1" w:tplc="5E90568A">
      <w:numFmt w:val="bullet"/>
      <w:lvlText w:val="•"/>
      <w:lvlJc w:val="left"/>
      <w:pPr>
        <w:ind w:left="1282" w:hanging="360"/>
      </w:pPr>
      <w:rPr>
        <w:rFonts w:hint="default"/>
        <w:lang w:val="en-US" w:eastAsia="en-US" w:bidi="en-US"/>
      </w:rPr>
    </w:lvl>
    <w:lvl w:ilvl="2" w:tplc="5E24087C">
      <w:numFmt w:val="bullet"/>
      <w:lvlText w:val="•"/>
      <w:lvlJc w:val="left"/>
      <w:pPr>
        <w:ind w:left="1744" w:hanging="360"/>
      </w:pPr>
      <w:rPr>
        <w:rFonts w:hint="default"/>
        <w:lang w:val="en-US" w:eastAsia="en-US" w:bidi="en-US"/>
      </w:rPr>
    </w:lvl>
    <w:lvl w:ilvl="3" w:tplc="B908E698">
      <w:numFmt w:val="bullet"/>
      <w:lvlText w:val="•"/>
      <w:lvlJc w:val="left"/>
      <w:pPr>
        <w:ind w:left="2206" w:hanging="360"/>
      </w:pPr>
      <w:rPr>
        <w:rFonts w:hint="default"/>
        <w:lang w:val="en-US" w:eastAsia="en-US" w:bidi="en-US"/>
      </w:rPr>
    </w:lvl>
    <w:lvl w:ilvl="4" w:tplc="DC4A8164">
      <w:numFmt w:val="bullet"/>
      <w:lvlText w:val="•"/>
      <w:lvlJc w:val="left"/>
      <w:pPr>
        <w:ind w:left="2668" w:hanging="360"/>
      </w:pPr>
      <w:rPr>
        <w:rFonts w:hint="default"/>
        <w:lang w:val="en-US" w:eastAsia="en-US" w:bidi="en-US"/>
      </w:rPr>
    </w:lvl>
    <w:lvl w:ilvl="5" w:tplc="70C48A42">
      <w:numFmt w:val="bullet"/>
      <w:lvlText w:val="•"/>
      <w:lvlJc w:val="left"/>
      <w:pPr>
        <w:ind w:left="3131" w:hanging="360"/>
      </w:pPr>
      <w:rPr>
        <w:rFonts w:hint="default"/>
        <w:lang w:val="en-US" w:eastAsia="en-US" w:bidi="en-US"/>
      </w:rPr>
    </w:lvl>
    <w:lvl w:ilvl="6" w:tplc="A6685072">
      <w:numFmt w:val="bullet"/>
      <w:lvlText w:val="•"/>
      <w:lvlJc w:val="left"/>
      <w:pPr>
        <w:ind w:left="3593" w:hanging="360"/>
      </w:pPr>
      <w:rPr>
        <w:rFonts w:hint="default"/>
        <w:lang w:val="en-US" w:eastAsia="en-US" w:bidi="en-US"/>
      </w:rPr>
    </w:lvl>
    <w:lvl w:ilvl="7" w:tplc="9BE4E4BC">
      <w:numFmt w:val="bullet"/>
      <w:lvlText w:val="•"/>
      <w:lvlJc w:val="left"/>
      <w:pPr>
        <w:ind w:left="4055" w:hanging="360"/>
      </w:pPr>
      <w:rPr>
        <w:rFonts w:hint="default"/>
        <w:lang w:val="en-US" w:eastAsia="en-US" w:bidi="en-US"/>
      </w:rPr>
    </w:lvl>
    <w:lvl w:ilvl="8" w:tplc="94423450">
      <w:numFmt w:val="bullet"/>
      <w:lvlText w:val="•"/>
      <w:lvlJc w:val="left"/>
      <w:pPr>
        <w:ind w:left="4517" w:hanging="360"/>
      </w:pPr>
      <w:rPr>
        <w:rFonts w:hint="default"/>
        <w:lang w:val="en-US" w:eastAsia="en-US" w:bidi="en-US"/>
      </w:rPr>
    </w:lvl>
  </w:abstractNum>
  <w:num w:numId="1">
    <w:abstractNumId w:val="12"/>
  </w:num>
  <w:num w:numId="2">
    <w:abstractNumId w:val="1"/>
  </w:num>
  <w:num w:numId="3">
    <w:abstractNumId w:val="5"/>
  </w:num>
  <w:num w:numId="4">
    <w:abstractNumId w:val="4"/>
  </w:num>
  <w:num w:numId="5">
    <w:abstractNumId w:val="2"/>
  </w:num>
  <w:num w:numId="6">
    <w:abstractNumId w:val="11"/>
  </w:num>
  <w:num w:numId="7">
    <w:abstractNumId w:val="3"/>
  </w:num>
  <w:num w:numId="8">
    <w:abstractNumId w:val="9"/>
  </w:num>
  <w:num w:numId="9">
    <w:abstractNumId w:val="0"/>
  </w:num>
  <w:num w:numId="10">
    <w:abstractNumId w:val="10"/>
  </w:num>
  <w:num w:numId="11">
    <w:abstractNumId w:val="7"/>
  </w:num>
  <w:num w:numId="12">
    <w:abstractNumId w:val="6"/>
  </w:num>
  <w:num w:numId="13">
    <w:abstractNumId w:val="6"/>
  </w:num>
  <w:num w:numId="14">
    <w:abstractNumId w:val="6"/>
  </w:num>
  <w:num w:numId="15">
    <w:abstractNumId w:val="6"/>
  </w:num>
  <w:num w:numId="16">
    <w:abstractNumId w:val="6"/>
  </w:num>
  <w:num w:numId="17">
    <w:abstractNumId w:val="8"/>
  </w:num>
</w:numbering>
</file>

<file path=word/people.xml><?xml version="1.0" encoding="utf-8"?>
<w15:people xmlns:mc="http://schemas.openxmlformats.org/markup-compatibility/2006" xmlns:w15="http://schemas.microsoft.com/office/word/2012/wordml" mc:Ignorable="w15">
  <w15:person w15:author="Marina Müller Silveira">
    <w15:presenceInfo w15:providerId="AD" w15:userId="S::marinamuller@furb.br::82f4dfd1-fe63-4e11-9f18-89d766cbc340"/>
  </w15:person>
  <w15:person w15:author="Mauricio Capobianco Lopes">
    <w15:presenceInfo w15:providerId="AD" w15:userId="S::mclopes@furb.br::e2602793-81ee-4f40-ac4e-f7a7f9d1e175"/>
  </w15:person>
  <w15:person w15:author="Barbara Stefany dos Santos Deodato">
    <w15:presenceInfo w15:providerId="AD" w15:userId="S::bdeodato@furb.br::1d514563-3f73-4b4e-be3e-21251bb399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drawingGridHorizontalSpacing w:val="110"/>
  <w:displayHorizontalDrawingGridEvery w:val="2"/>
  <w:characterSpacingControl w:val="doNotCompress"/>
  <w:savePreviewPicture/>
  <w:hdrShapeDefaults>
    <o:shapedefaults v:ext="edit" spidmax="4097"/>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E20"/>
    <w:rsid w:val="00002D40"/>
    <w:rsid w:val="0001486F"/>
    <w:rsid w:val="000166FA"/>
    <w:rsid w:val="000278B1"/>
    <w:rsid w:val="00034B1D"/>
    <w:rsid w:val="00062ED4"/>
    <w:rsid w:val="00063822"/>
    <w:rsid w:val="00067C35"/>
    <w:rsid w:val="00073467"/>
    <w:rsid w:val="00084640"/>
    <w:rsid w:val="000B0A8B"/>
    <w:rsid w:val="000B1B4B"/>
    <w:rsid w:val="000D2989"/>
    <w:rsid w:val="000F16B6"/>
    <w:rsid w:val="001003BC"/>
    <w:rsid w:val="00111EB5"/>
    <w:rsid w:val="00136CFB"/>
    <w:rsid w:val="00142977"/>
    <w:rsid w:val="00165665"/>
    <w:rsid w:val="001720EB"/>
    <w:rsid w:val="00176909"/>
    <w:rsid w:val="0018421C"/>
    <w:rsid w:val="001936F7"/>
    <w:rsid w:val="00197D9C"/>
    <w:rsid w:val="001A1DCD"/>
    <w:rsid w:val="001B2812"/>
    <w:rsid w:val="001C41F4"/>
    <w:rsid w:val="001E3491"/>
    <w:rsid w:val="001F3049"/>
    <w:rsid w:val="001F3A96"/>
    <w:rsid w:val="001F53C7"/>
    <w:rsid w:val="0020221E"/>
    <w:rsid w:val="00217BDB"/>
    <w:rsid w:val="00221D27"/>
    <w:rsid w:val="002305F7"/>
    <w:rsid w:val="00244CC3"/>
    <w:rsid w:val="002503A6"/>
    <w:rsid w:val="002608E0"/>
    <w:rsid w:val="00283D1E"/>
    <w:rsid w:val="002A216C"/>
    <w:rsid w:val="002A3387"/>
    <w:rsid w:val="002B16DC"/>
    <w:rsid w:val="002B3BA0"/>
    <w:rsid w:val="002B7018"/>
    <w:rsid w:val="002C2C5B"/>
    <w:rsid w:val="002D477A"/>
    <w:rsid w:val="002F0756"/>
    <w:rsid w:val="002F0F51"/>
    <w:rsid w:val="0030169B"/>
    <w:rsid w:val="00307BD1"/>
    <w:rsid w:val="00310F40"/>
    <w:rsid w:val="003131BB"/>
    <w:rsid w:val="0032193D"/>
    <w:rsid w:val="00323E71"/>
    <w:rsid w:val="00324D74"/>
    <w:rsid w:val="003471FD"/>
    <w:rsid w:val="00355737"/>
    <w:rsid w:val="00360228"/>
    <w:rsid w:val="003625DA"/>
    <w:rsid w:val="00382A81"/>
    <w:rsid w:val="00390D50"/>
    <w:rsid w:val="003A7D26"/>
    <w:rsid w:val="003B13E3"/>
    <w:rsid w:val="003B1D9F"/>
    <w:rsid w:val="003C328C"/>
    <w:rsid w:val="00402B42"/>
    <w:rsid w:val="00413514"/>
    <w:rsid w:val="004176C3"/>
    <w:rsid w:val="0042774B"/>
    <w:rsid w:val="0043268F"/>
    <w:rsid w:val="00434688"/>
    <w:rsid w:val="00437134"/>
    <w:rsid w:val="004502B4"/>
    <w:rsid w:val="0045515C"/>
    <w:rsid w:val="00456535"/>
    <w:rsid w:val="004744DB"/>
    <w:rsid w:val="004A1D80"/>
    <w:rsid w:val="004E780C"/>
    <w:rsid w:val="004F6A7B"/>
    <w:rsid w:val="00513E74"/>
    <w:rsid w:val="00525BE4"/>
    <w:rsid w:val="005266DB"/>
    <w:rsid w:val="00540144"/>
    <w:rsid w:val="00542AD1"/>
    <w:rsid w:val="0054447A"/>
    <w:rsid w:val="0054757C"/>
    <w:rsid w:val="00581232"/>
    <w:rsid w:val="0059164E"/>
    <w:rsid w:val="00595836"/>
    <w:rsid w:val="005C03E5"/>
    <w:rsid w:val="005E02C3"/>
    <w:rsid w:val="005E0DD5"/>
    <w:rsid w:val="005F6DE1"/>
    <w:rsid w:val="00637BA8"/>
    <w:rsid w:val="006444BC"/>
    <w:rsid w:val="00647C12"/>
    <w:rsid w:val="00681B6E"/>
    <w:rsid w:val="006A09AD"/>
    <w:rsid w:val="006C09A9"/>
    <w:rsid w:val="006C332C"/>
    <w:rsid w:val="006C7808"/>
    <w:rsid w:val="006D2A64"/>
    <w:rsid w:val="006D74C7"/>
    <w:rsid w:val="006E37A8"/>
    <w:rsid w:val="006E6B97"/>
    <w:rsid w:val="00706B37"/>
    <w:rsid w:val="00714727"/>
    <w:rsid w:val="00743538"/>
    <w:rsid w:val="00743CFB"/>
    <w:rsid w:val="00756CBA"/>
    <w:rsid w:val="0076785B"/>
    <w:rsid w:val="007703A7"/>
    <w:rsid w:val="00776B39"/>
    <w:rsid w:val="0079086F"/>
    <w:rsid w:val="007A450C"/>
    <w:rsid w:val="007B1CD1"/>
    <w:rsid w:val="007C12F8"/>
    <w:rsid w:val="007D60D1"/>
    <w:rsid w:val="007E085D"/>
    <w:rsid w:val="007F0D69"/>
    <w:rsid w:val="00802929"/>
    <w:rsid w:val="008116B6"/>
    <w:rsid w:val="00823D48"/>
    <w:rsid w:val="008555DC"/>
    <w:rsid w:val="008730B8"/>
    <w:rsid w:val="008B2446"/>
    <w:rsid w:val="008C2748"/>
    <w:rsid w:val="008C4B8F"/>
    <w:rsid w:val="008E1AAA"/>
    <w:rsid w:val="008F2AA6"/>
    <w:rsid w:val="00927CB5"/>
    <w:rsid w:val="00932B8E"/>
    <w:rsid w:val="0095001A"/>
    <w:rsid w:val="009505DB"/>
    <w:rsid w:val="00952C26"/>
    <w:rsid w:val="00953CB4"/>
    <w:rsid w:val="009674A9"/>
    <w:rsid w:val="009835D1"/>
    <w:rsid w:val="00986BA4"/>
    <w:rsid w:val="0099173D"/>
    <w:rsid w:val="00994FD7"/>
    <w:rsid w:val="009A116E"/>
    <w:rsid w:val="009A5227"/>
    <w:rsid w:val="009A6C72"/>
    <w:rsid w:val="009B391B"/>
    <w:rsid w:val="009C1B52"/>
    <w:rsid w:val="009C54B1"/>
    <w:rsid w:val="009D7055"/>
    <w:rsid w:val="009E7CC6"/>
    <w:rsid w:val="009F1447"/>
    <w:rsid w:val="009F2BEF"/>
    <w:rsid w:val="009F6403"/>
    <w:rsid w:val="00A01447"/>
    <w:rsid w:val="00A22F01"/>
    <w:rsid w:val="00A34CE1"/>
    <w:rsid w:val="00A57ED2"/>
    <w:rsid w:val="00A6014D"/>
    <w:rsid w:val="00A61B44"/>
    <w:rsid w:val="00A64225"/>
    <w:rsid w:val="00A71196"/>
    <w:rsid w:val="00A74D7D"/>
    <w:rsid w:val="00AA2BB1"/>
    <w:rsid w:val="00AA4F37"/>
    <w:rsid w:val="00AB1EBA"/>
    <w:rsid w:val="00AB677C"/>
    <w:rsid w:val="00AD7450"/>
    <w:rsid w:val="00AE243D"/>
    <w:rsid w:val="00B0434F"/>
    <w:rsid w:val="00B21DA0"/>
    <w:rsid w:val="00B261B2"/>
    <w:rsid w:val="00B440B6"/>
    <w:rsid w:val="00B55D5E"/>
    <w:rsid w:val="00B56521"/>
    <w:rsid w:val="00B7613F"/>
    <w:rsid w:val="00B77FF3"/>
    <w:rsid w:val="00B97C2D"/>
    <w:rsid w:val="00BA7139"/>
    <w:rsid w:val="00BB5FBA"/>
    <w:rsid w:val="00BC6312"/>
    <w:rsid w:val="00BD568A"/>
    <w:rsid w:val="00BE5F0D"/>
    <w:rsid w:val="00BF0432"/>
    <w:rsid w:val="00BF0CCA"/>
    <w:rsid w:val="00C00FE2"/>
    <w:rsid w:val="00C10749"/>
    <w:rsid w:val="00C27584"/>
    <w:rsid w:val="00C32390"/>
    <w:rsid w:val="00C36492"/>
    <w:rsid w:val="00C41CFB"/>
    <w:rsid w:val="00C45C37"/>
    <w:rsid w:val="00C5154A"/>
    <w:rsid w:val="00C551EF"/>
    <w:rsid w:val="00C8003F"/>
    <w:rsid w:val="00C953FB"/>
    <w:rsid w:val="00CA543A"/>
    <w:rsid w:val="00CB373C"/>
    <w:rsid w:val="00CB3A2F"/>
    <w:rsid w:val="00CC2395"/>
    <w:rsid w:val="00CC6DFB"/>
    <w:rsid w:val="00CC7335"/>
    <w:rsid w:val="00CF7EBB"/>
    <w:rsid w:val="00D17D46"/>
    <w:rsid w:val="00D21C34"/>
    <w:rsid w:val="00D2717D"/>
    <w:rsid w:val="00D35E49"/>
    <w:rsid w:val="00D362E7"/>
    <w:rsid w:val="00D700C7"/>
    <w:rsid w:val="00D9644E"/>
    <w:rsid w:val="00DA0175"/>
    <w:rsid w:val="00DA1C99"/>
    <w:rsid w:val="00DC0C3E"/>
    <w:rsid w:val="00DD624A"/>
    <w:rsid w:val="00DE1964"/>
    <w:rsid w:val="00E12F9D"/>
    <w:rsid w:val="00E14E15"/>
    <w:rsid w:val="00E21704"/>
    <w:rsid w:val="00E261D3"/>
    <w:rsid w:val="00E35DB3"/>
    <w:rsid w:val="00E46CFB"/>
    <w:rsid w:val="00E47580"/>
    <w:rsid w:val="00E750BE"/>
    <w:rsid w:val="00E7566D"/>
    <w:rsid w:val="00E866BC"/>
    <w:rsid w:val="00EB3CDB"/>
    <w:rsid w:val="00EC5F2E"/>
    <w:rsid w:val="00EC72BF"/>
    <w:rsid w:val="00ED1DC1"/>
    <w:rsid w:val="00F1107E"/>
    <w:rsid w:val="00F37ACA"/>
    <w:rsid w:val="00F42E5D"/>
    <w:rsid w:val="00F662B0"/>
    <w:rsid w:val="00F67D57"/>
    <w:rsid w:val="00F73313"/>
    <w:rsid w:val="00F75A88"/>
    <w:rsid w:val="00F7754E"/>
    <w:rsid w:val="00F81B5F"/>
    <w:rsid w:val="00F82D9F"/>
    <w:rsid w:val="00F86A85"/>
    <w:rsid w:val="00F87387"/>
    <w:rsid w:val="00F90F5B"/>
    <w:rsid w:val="00F9247F"/>
    <w:rsid w:val="00F95680"/>
    <w:rsid w:val="00FA6089"/>
    <w:rsid w:val="00FC6F94"/>
    <w:rsid w:val="00FD2E20"/>
    <w:rsid w:val="00FE6C9B"/>
    <w:rsid w:val="02C019C5"/>
    <w:rsid w:val="035D4550"/>
    <w:rsid w:val="06658421"/>
    <w:rsid w:val="09BA4546"/>
    <w:rsid w:val="0D2905BC"/>
    <w:rsid w:val="0F4B9235"/>
    <w:rsid w:val="10A496B6"/>
    <w:rsid w:val="112D7621"/>
    <w:rsid w:val="1A42EA88"/>
    <w:rsid w:val="1B5EF9AE"/>
    <w:rsid w:val="1BCE86A2"/>
    <w:rsid w:val="1C7A2A7D"/>
    <w:rsid w:val="1E8189E8"/>
    <w:rsid w:val="1F24451C"/>
    <w:rsid w:val="1FDFF7B1"/>
    <w:rsid w:val="22256A12"/>
    <w:rsid w:val="224D01B4"/>
    <w:rsid w:val="239A313E"/>
    <w:rsid w:val="242CA31F"/>
    <w:rsid w:val="25DD44C4"/>
    <w:rsid w:val="2AA8C95C"/>
    <w:rsid w:val="2C6E7011"/>
    <w:rsid w:val="2D6AEC79"/>
    <w:rsid w:val="2ECC725C"/>
    <w:rsid w:val="300365D6"/>
    <w:rsid w:val="313AF30A"/>
    <w:rsid w:val="35CACBC2"/>
    <w:rsid w:val="3627EEEF"/>
    <w:rsid w:val="368FAC23"/>
    <w:rsid w:val="38BFC087"/>
    <w:rsid w:val="3A23C471"/>
    <w:rsid w:val="3B2BF401"/>
    <w:rsid w:val="3DF7B065"/>
    <w:rsid w:val="3EF3DB95"/>
    <w:rsid w:val="4037DC01"/>
    <w:rsid w:val="40826296"/>
    <w:rsid w:val="48F0EFA1"/>
    <w:rsid w:val="49106F5D"/>
    <w:rsid w:val="4B5243DB"/>
    <w:rsid w:val="4C16BE14"/>
    <w:rsid w:val="4CA8AD13"/>
    <w:rsid w:val="508A0D15"/>
    <w:rsid w:val="50978C83"/>
    <w:rsid w:val="50DBF9D5"/>
    <w:rsid w:val="55DD547C"/>
    <w:rsid w:val="55FBA6DD"/>
    <w:rsid w:val="56677430"/>
    <w:rsid w:val="58DF48B2"/>
    <w:rsid w:val="5A2CFEDF"/>
    <w:rsid w:val="5B319802"/>
    <w:rsid w:val="5B7CB514"/>
    <w:rsid w:val="5DC1F4A4"/>
    <w:rsid w:val="5FE7E324"/>
    <w:rsid w:val="64F3DBCA"/>
    <w:rsid w:val="64F8C4E7"/>
    <w:rsid w:val="686DFB23"/>
    <w:rsid w:val="68F4A421"/>
    <w:rsid w:val="6C94D6F8"/>
    <w:rsid w:val="6D5B9ECA"/>
    <w:rsid w:val="6ED32A66"/>
    <w:rsid w:val="70039DAB"/>
    <w:rsid w:val="714CB9EC"/>
    <w:rsid w:val="75900CCD"/>
    <w:rsid w:val="75F40083"/>
    <w:rsid w:val="76ACFA06"/>
    <w:rsid w:val="78753B62"/>
    <w:rsid w:val="78CF5219"/>
    <w:rsid w:val="794699A7"/>
    <w:rsid w:val="7C4078E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9BD934C"/>
  <w15:docId w15:val="{F260802C-0A56-4EC4-BFA9-439CE0CD9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uiPriority="1"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uiPriority w:val="1"/>
    <w:qFormat/>
    <w:rPr>
      <w:rFonts w:ascii="Times New Roman" w:hAnsi="Times New Roman" w:eastAsia="Times New Roman" w:cs="Times New Roman"/>
      <w:lang w:bidi="en-US"/>
    </w:rPr>
  </w:style>
  <w:style w:type="paragraph" w:styleId="Ttulo1">
    <w:name w:val="heading 1"/>
    <w:basedOn w:val="Normal"/>
    <w:uiPriority w:val="1"/>
    <w:qFormat/>
    <w:rsid w:val="00176909"/>
    <w:pPr>
      <w:numPr>
        <w:numId w:val="12"/>
      </w:numPr>
      <w:spacing w:line="360" w:lineRule="auto"/>
      <w:outlineLvl w:val="0"/>
    </w:pPr>
    <w:rPr>
      <w:b/>
      <w:bCs/>
      <w:caps/>
      <w:sz w:val="24"/>
      <w:szCs w:val="32"/>
    </w:rPr>
  </w:style>
  <w:style w:type="paragraph" w:styleId="Ttulo2">
    <w:name w:val="heading 2"/>
    <w:basedOn w:val="Normal"/>
    <w:uiPriority w:val="1"/>
    <w:qFormat/>
    <w:rsid w:val="008E1AAA"/>
    <w:pPr>
      <w:numPr>
        <w:ilvl w:val="1"/>
        <w:numId w:val="12"/>
      </w:numPr>
      <w:spacing w:line="360" w:lineRule="auto"/>
      <w:outlineLvl w:val="1"/>
    </w:pPr>
    <w:rPr>
      <w:bCs/>
      <w:caps/>
      <w:sz w:val="24"/>
      <w:szCs w:val="24"/>
    </w:rPr>
  </w:style>
  <w:style w:type="paragraph" w:styleId="Ttulo3">
    <w:name w:val="heading 3"/>
    <w:basedOn w:val="Normal"/>
    <w:next w:val="Normal"/>
    <w:link w:val="Ttulo3Char"/>
    <w:uiPriority w:val="9"/>
    <w:semiHidden/>
    <w:unhideWhenUsed/>
    <w:qFormat/>
    <w:rsid w:val="00067C35"/>
    <w:pPr>
      <w:keepNext/>
      <w:keepLines/>
      <w:numPr>
        <w:ilvl w:val="2"/>
        <w:numId w:val="12"/>
      </w:numPr>
      <w:spacing w:before="40"/>
      <w:outlineLvl w:val="2"/>
    </w:pPr>
    <w:rPr>
      <w:rFonts w:asciiTheme="majorHAnsi" w:hAnsiTheme="majorHAnsi" w:eastAsiaTheme="majorEastAsia" w:cstheme="majorBidi"/>
      <w:color w:val="243F60" w:themeColor="accent1" w:themeShade="7F"/>
      <w:sz w:val="24"/>
      <w:szCs w:val="24"/>
    </w:rPr>
  </w:style>
  <w:style w:type="paragraph" w:styleId="Ttulo4">
    <w:name w:val="heading 4"/>
    <w:basedOn w:val="Normal"/>
    <w:next w:val="Normal"/>
    <w:link w:val="Ttulo4Char"/>
    <w:uiPriority w:val="9"/>
    <w:semiHidden/>
    <w:unhideWhenUsed/>
    <w:qFormat/>
    <w:rsid w:val="00067C35"/>
    <w:pPr>
      <w:keepNext/>
      <w:keepLines/>
      <w:numPr>
        <w:ilvl w:val="3"/>
        <w:numId w:val="12"/>
      </w:numPr>
      <w:spacing w:before="40"/>
      <w:outlineLvl w:val="3"/>
    </w:pPr>
    <w:rPr>
      <w:rFonts w:asciiTheme="majorHAnsi" w:hAnsiTheme="majorHAnsi" w:eastAsiaTheme="majorEastAsia" w:cstheme="majorBidi"/>
      <w:i/>
      <w:iCs/>
      <w:color w:val="365F91" w:themeColor="accent1" w:themeShade="BF"/>
    </w:rPr>
  </w:style>
  <w:style w:type="paragraph" w:styleId="Ttulo5">
    <w:name w:val="heading 5"/>
    <w:basedOn w:val="Normal"/>
    <w:next w:val="Normal"/>
    <w:link w:val="Ttulo5Char"/>
    <w:uiPriority w:val="9"/>
    <w:semiHidden/>
    <w:unhideWhenUsed/>
    <w:qFormat/>
    <w:rsid w:val="00067C35"/>
    <w:pPr>
      <w:keepNext/>
      <w:keepLines/>
      <w:numPr>
        <w:ilvl w:val="4"/>
        <w:numId w:val="12"/>
      </w:numPr>
      <w:spacing w:before="40"/>
      <w:outlineLvl w:val="4"/>
    </w:pPr>
    <w:rPr>
      <w:rFonts w:asciiTheme="majorHAnsi" w:hAnsiTheme="majorHAnsi" w:eastAsiaTheme="majorEastAsia" w:cstheme="majorBidi"/>
      <w:color w:val="365F91" w:themeColor="accent1" w:themeShade="BF"/>
    </w:rPr>
  </w:style>
  <w:style w:type="paragraph" w:styleId="Ttulo6">
    <w:name w:val="heading 6"/>
    <w:basedOn w:val="Normal"/>
    <w:next w:val="Normal"/>
    <w:link w:val="Ttulo6Char"/>
    <w:uiPriority w:val="9"/>
    <w:semiHidden/>
    <w:unhideWhenUsed/>
    <w:qFormat/>
    <w:rsid w:val="00067C35"/>
    <w:pPr>
      <w:keepNext/>
      <w:keepLines/>
      <w:numPr>
        <w:ilvl w:val="5"/>
        <w:numId w:val="12"/>
      </w:numPr>
      <w:spacing w:before="40"/>
      <w:outlineLvl w:val="5"/>
    </w:pPr>
    <w:rPr>
      <w:rFonts w:asciiTheme="majorHAnsi" w:hAnsiTheme="majorHAnsi" w:eastAsiaTheme="majorEastAsia" w:cstheme="majorBidi"/>
      <w:color w:val="243F60" w:themeColor="accent1" w:themeShade="7F"/>
    </w:rPr>
  </w:style>
  <w:style w:type="paragraph" w:styleId="Ttulo7">
    <w:name w:val="heading 7"/>
    <w:basedOn w:val="Normal"/>
    <w:next w:val="Normal"/>
    <w:link w:val="Ttulo7Char"/>
    <w:uiPriority w:val="9"/>
    <w:semiHidden/>
    <w:unhideWhenUsed/>
    <w:qFormat/>
    <w:rsid w:val="00067C35"/>
    <w:pPr>
      <w:keepNext/>
      <w:keepLines/>
      <w:numPr>
        <w:ilvl w:val="6"/>
        <w:numId w:val="12"/>
      </w:numPr>
      <w:spacing w:before="40"/>
      <w:outlineLvl w:val="6"/>
    </w:pPr>
    <w:rPr>
      <w:rFonts w:asciiTheme="majorHAnsi" w:hAnsiTheme="majorHAnsi" w:eastAsiaTheme="majorEastAsia" w:cstheme="majorBidi"/>
      <w:i/>
      <w:iCs/>
      <w:color w:val="243F60" w:themeColor="accent1" w:themeShade="7F"/>
    </w:rPr>
  </w:style>
  <w:style w:type="paragraph" w:styleId="Ttulo8">
    <w:name w:val="heading 8"/>
    <w:basedOn w:val="Normal"/>
    <w:next w:val="Normal"/>
    <w:link w:val="Ttulo8Char"/>
    <w:uiPriority w:val="9"/>
    <w:semiHidden/>
    <w:unhideWhenUsed/>
    <w:qFormat/>
    <w:rsid w:val="00067C35"/>
    <w:pPr>
      <w:keepNext/>
      <w:keepLines/>
      <w:numPr>
        <w:ilvl w:val="7"/>
        <w:numId w:val="12"/>
      </w:numPr>
      <w:spacing w:before="4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067C35"/>
    <w:pPr>
      <w:keepNext/>
      <w:keepLines/>
      <w:numPr>
        <w:ilvl w:val="8"/>
        <w:numId w:val="12"/>
      </w:numPr>
      <w:spacing w:before="40"/>
      <w:outlineLvl w:val="8"/>
    </w:pPr>
    <w:rPr>
      <w:rFonts w:asciiTheme="majorHAnsi" w:hAnsiTheme="majorHAnsi" w:eastAsiaTheme="majorEastAsia" w:cstheme="majorBidi"/>
      <w:i/>
      <w:iCs/>
      <w:color w:val="272727" w:themeColor="text1" w:themeTint="D8"/>
      <w:sz w:val="21"/>
      <w:szCs w:val="21"/>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Corpodetexto">
    <w:name w:val="Body Text"/>
    <w:basedOn w:val="Normal"/>
    <w:uiPriority w:val="1"/>
    <w:qFormat/>
    <w:rsid w:val="00BD568A"/>
    <w:pPr>
      <w:spacing w:line="360" w:lineRule="auto"/>
      <w:ind w:firstLine="567"/>
      <w:jc w:val="both"/>
    </w:pPr>
    <w:rPr>
      <w:sz w:val="24"/>
      <w:szCs w:val="24"/>
    </w:rPr>
  </w:style>
  <w:style w:type="paragraph" w:styleId="PargrafodaLista">
    <w:name w:val="List Paragraph"/>
    <w:basedOn w:val="Normal"/>
    <w:uiPriority w:val="1"/>
    <w:qFormat/>
    <w:rsid w:val="00542AD1"/>
    <w:pPr>
      <w:spacing w:line="360" w:lineRule="auto"/>
      <w:ind w:left="952" w:hanging="357"/>
    </w:pPr>
  </w:style>
  <w:style w:type="paragraph" w:styleId="TableParagraph" w:customStyle="1">
    <w:name w:val="Table Paragraph"/>
    <w:basedOn w:val="Normal"/>
    <w:uiPriority w:val="1"/>
    <w:qFormat/>
    <w:pPr>
      <w:spacing w:before="138"/>
      <w:ind w:left="100"/>
    </w:pPr>
  </w:style>
  <w:style w:type="paragraph" w:styleId="Cabealho">
    <w:name w:val="header"/>
    <w:basedOn w:val="Normal"/>
    <w:link w:val="CabealhoChar"/>
    <w:uiPriority w:val="99"/>
    <w:unhideWhenUsed/>
    <w:rsid w:val="00932B8E"/>
    <w:pPr>
      <w:tabs>
        <w:tab w:val="center" w:pos="4252"/>
        <w:tab w:val="right" w:pos="8504"/>
      </w:tabs>
    </w:pPr>
  </w:style>
  <w:style w:type="character" w:styleId="CabealhoChar" w:customStyle="1">
    <w:name w:val="Cabeçalho Char"/>
    <w:basedOn w:val="Fontepargpadro"/>
    <w:link w:val="Cabealho"/>
    <w:uiPriority w:val="99"/>
    <w:rsid w:val="00932B8E"/>
    <w:rPr>
      <w:rFonts w:ascii="Times New Roman" w:hAnsi="Times New Roman" w:eastAsia="Times New Roman" w:cs="Times New Roman"/>
      <w:lang w:bidi="en-US"/>
    </w:rPr>
  </w:style>
  <w:style w:type="paragraph" w:styleId="Rodap">
    <w:name w:val="footer"/>
    <w:basedOn w:val="Normal"/>
    <w:link w:val="RodapChar"/>
    <w:uiPriority w:val="99"/>
    <w:unhideWhenUsed/>
    <w:rsid w:val="00932B8E"/>
    <w:pPr>
      <w:tabs>
        <w:tab w:val="center" w:pos="4252"/>
        <w:tab w:val="right" w:pos="8504"/>
      </w:tabs>
    </w:pPr>
  </w:style>
  <w:style w:type="character" w:styleId="RodapChar" w:customStyle="1">
    <w:name w:val="Rodapé Char"/>
    <w:basedOn w:val="Fontepargpadro"/>
    <w:link w:val="Rodap"/>
    <w:uiPriority w:val="99"/>
    <w:rsid w:val="00932B8E"/>
    <w:rPr>
      <w:rFonts w:ascii="Times New Roman" w:hAnsi="Times New Roman" w:eastAsia="Times New Roman" w:cs="Times New Roman"/>
      <w:lang w:bidi="en-US"/>
    </w:rPr>
  </w:style>
  <w:style w:type="character" w:styleId="Ttulo3Char" w:customStyle="1">
    <w:name w:val="Título 3 Char"/>
    <w:basedOn w:val="Fontepargpadro"/>
    <w:link w:val="Ttulo3"/>
    <w:uiPriority w:val="9"/>
    <w:semiHidden/>
    <w:rsid w:val="00067C35"/>
    <w:rPr>
      <w:rFonts w:asciiTheme="majorHAnsi" w:hAnsiTheme="majorHAnsi" w:eastAsiaTheme="majorEastAsia" w:cstheme="majorBidi"/>
      <w:color w:val="243F60" w:themeColor="accent1" w:themeShade="7F"/>
      <w:sz w:val="24"/>
      <w:szCs w:val="24"/>
      <w:lang w:bidi="en-US"/>
    </w:rPr>
  </w:style>
  <w:style w:type="character" w:styleId="Ttulo4Char" w:customStyle="1">
    <w:name w:val="Título 4 Char"/>
    <w:basedOn w:val="Fontepargpadro"/>
    <w:link w:val="Ttulo4"/>
    <w:uiPriority w:val="9"/>
    <w:semiHidden/>
    <w:rsid w:val="00067C35"/>
    <w:rPr>
      <w:rFonts w:asciiTheme="majorHAnsi" w:hAnsiTheme="majorHAnsi" w:eastAsiaTheme="majorEastAsia" w:cstheme="majorBidi"/>
      <w:i/>
      <w:iCs/>
      <w:color w:val="365F91" w:themeColor="accent1" w:themeShade="BF"/>
      <w:lang w:bidi="en-US"/>
    </w:rPr>
  </w:style>
  <w:style w:type="character" w:styleId="Ttulo5Char" w:customStyle="1">
    <w:name w:val="Título 5 Char"/>
    <w:basedOn w:val="Fontepargpadro"/>
    <w:link w:val="Ttulo5"/>
    <w:uiPriority w:val="9"/>
    <w:semiHidden/>
    <w:rsid w:val="00067C35"/>
    <w:rPr>
      <w:rFonts w:asciiTheme="majorHAnsi" w:hAnsiTheme="majorHAnsi" w:eastAsiaTheme="majorEastAsia" w:cstheme="majorBidi"/>
      <w:color w:val="365F91" w:themeColor="accent1" w:themeShade="BF"/>
      <w:lang w:bidi="en-US"/>
    </w:rPr>
  </w:style>
  <w:style w:type="character" w:styleId="Ttulo6Char" w:customStyle="1">
    <w:name w:val="Título 6 Char"/>
    <w:basedOn w:val="Fontepargpadro"/>
    <w:link w:val="Ttulo6"/>
    <w:uiPriority w:val="9"/>
    <w:semiHidden/>
    <w:rsid w:val="00067C35"/>
    <w:rPr>
      <w:rFonts w:asciiTheme="majorHAnsi" w:hAnsiTheme="majorHAnsi" w:eastAsiaTheme="majorEastAsia" w:cstheme="majorBidi"/>
      <w:color w:val="243F60" w:themeColor="accent1" w:themeShade="7F"/>
      <w:lang w:bidi="en-US"/>
    </w:rPr>
  </w:style>
  <w:style w:type="character" w:styleId="Ttulo7Char" w:customStyle="1">
    <w:name w:val="Título 7 Char"/>
    <w:basedOn w:val="Fontepargpadro"/>
    <w:link w:val="Ttulo7"/>
    <w:uiPriority w:val="9"/>
    <w:semiHidden/>
    <w:rsid w:val="00067C35"/>
    <w:rPr>
      <w:rFonts w:asciiTheme="majorHAnsi" w:hAnsiTheme="majorHAnsi" w:eastAsiaTheme="majorEastAsia" w:cstheme="majorBidi"/>
      <w:i/>
      <w:iCs/>
      <w:color w:val="243F60" w:themeColor="accent1" w:themeShade="7F"/>
      <w:lang w:bidi="en-US"/>
    </w:rPr>
  </w:style>
  <w:style w:type="character" w:styleId="Ttulo8Char" w:customStyle="1">
    <w:name w:val="Título 8 Char"/>
    <w:basedOn w:val="Fontepargpadro"/>
    <w:link w:val="Ttulo8"/>
    <w:uiPriority w:val="9"/>
    <w:semiHidden/>
    <w:rsid w:val="00067C35"/>
    <w:rPr>
      <w:rFonts w:asciiTheme="majorHAnsi" w:hAnsiTheme="majorHAnsi" w:eastAsiaTheme="majorEastAsia" w:cstheme="majorBidi"/>
      <w:color w:val="272727" w:themeColor="text1" w:themeTint="D8"/>
      <w:sz w:val="21"/>
      <w:szCs w:val="21"/>
      <w:lang w:bidi="en-US"/>
    </w:rPr>
  </w:style>
  <w:style w:type="character" w:styleId="Ttulo9Char" w:customStyle="1">
    <w:name w:val="Título 9 Char"/>
    <w:basedOn w:val="Fontepargpadro"/>
    <w:link w:val="Ttulo9"/>
    <w:uiPriority w:val="9"/>
    <w:semiHidden/>
    <w:rsid w:val="00067C35"/>
    <w:rPr>
      <w:rFonts w:asciiTheme="majorHAnsi" w:hAnsiTheme="majorHAnsi" w:eastAsiaTheme="majorEastAsia" w:cstheme="majorBidi"/>
      <w:i/>
      <w:iCs/>
      <w:color w:val="272727" w:themeColor="text1" w:themeTint="D8"/>
      <w:sz w:val="21"/>
      <w:szCs w:val="21"/>
      <w:lang w:bidi="en-US"/>
    </w:rPr>
  </w:style>
  <w:style w:type="table" w:styleId="Tabelacomgrade">
    <w:name w:val="Table Grid"/>
    <w:basedOn w:val="Tabelanormal"/>
    <w:uiPriority w:val="39"/>
    <w:rsid w:val="00221D2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egenda">
    <w:name w:val="caption"/>
    <w:basedOn w:val="Normal"/>
    <w:next w:val="Normal"/>
    <w:uiPriority w:val="35"/>
    <w:unhideWhenUsed/>
    <w:qFormat/>
    <w:rsid w:val="00355737"/>
    <w:pPr>
      <w:keepNext/>
      <w:jc w:val="center"/>
    </w:pPr>
    <w:rPr>
      <w:iCs/>
      <w:sz w:val="24"/>
      <w:szCs w:val="18"/>
    </w:rPr>
  </w:style>
  <w:style w:type="character" w:styleId="Refdecomentrio">
    <w:name w:val="annotation reference"/>
    <w:basedOn w:val="Fontepargpadro"/>
    <w:uiPriority w:val="99"/>
    <w:semiHidden/>
    <w:unhideWhenUsed/>
    <w:rsid w:val="002B7018"/>
    <w:rPr>
      <w:sz w:val="16"/>
      <w:szCs w:val="16"/>
    </w:rPr>
  </w:style>
  <w:style w:type="paragraph" w:styleId="Textodecomentrio">
    <w:name w:val="annotation text"/>
    <w:basedOn w:val="Normal"/>
    <w:link w:val="TextodecomentrioChar"/>
    <w:uiPriority w:val="99"/>
    <w:semiHidden/>
    <w:unhideWhenUsed/>
    <w:rsid w:val="002B7018"/>
    <w:rPr>
      <w:sz w:val="20"/>
      <w:szCs w:val="20"/>
    </w:rPr>
  </w:style>
  <w:style w:type="character" w:styleId="TextodecomentrioChar" w:customStyle="1">
    <w:name w:val="Texto de comentário Char"/>
    <w:basedOn w:val="Fontepargpadro"/>
    <w:link w:val="Textodecomentrio"/>
    <w:uiPriority w:val="99"/>
    <w:semiHidden/>
    <w:rsid w:val="002B7018"/>
    <w:rPr>
      <w:rFonts w:ascii="Times New Roman" w:hAnsi="Times New Roman" w:eastAsia="Times New Roman" w:cs="Times New Roman"/>
      <w:sz w:val="20"/>
      <w:szCs w:val="20"/>
      <w:lang w:bidi="en-US"/>
    </w:rPr>
  </w:style>
  <w:style w:type="paragraph" w:styleId="Assuntodocomentrio">
    <w:name w:val="annotation subject"/>
    <w:basedOn w:val="Textodecomentrio"/>
    <w:next w:val="Textodecomentrio"/>
    <w:link w:val="AssuntodocomentrioChar"/>
    <w:uiPriority w:val="99"/>
    <w:semiHidden/>
    <w:unhideWhenUsed/>
    <w:rsid w:val="002B7018"/>
    <w:rPr>
      <w:b/>
      <w:bCs/>
    </w:rPr>
  </w:style>
  <w:style w:type="character" w:styleId="AssuntodocomentrioChar" w:customStyle="1">
    <w:name w:val="Assunto do comentário Char"/>
    <w:basedOn w:val="TextodecomentrioChar"/>
    <w:link w:val="Assuntodocomentrio"/>
    <w:uiPriority w:val="99"/>
    <w:semiHidden/>
    <w:rsid w:val="002B7018"/>
    <w:rPr>
      <w:rFonts w:ascii="Times New Roman" w:hAnsi="Times New Roman" w:eastAsia="Times New Roman" w:cs="Times New Roman"/>
      <w:b/>
      <w:bCs/>
      <w:sz w:val="20"/>
      <w:szCs w:val="20"/>
      <w:lang w:bidi="en-US"/>
    </w:rPr>
  </w:style>
  <w:style w:type="paragraph" w:styleId="Textodebalo">
    <w:name w:val="Balloon Text"/>
    <w:basedOn w:val="Normal"/>
    <w:link w:val="TextodebaloChar"/>
    <w:uiPriority w:val="99"/>
    <w:semiHidden/>
    <w:unhideWhenUsed/>
    <w:rsid w:val="002B7018"/>
    <w:rPr>
      <w:rFonts w:ascii="Segoe UI" w:hAnsi="Segoe UI" w:cs="Segoe UI"/>
      <w:sz w:val="18"/>
      <w:szCs w:val="18"/>
    </w:rPr>
  </w:style>
  <w:style w:type="character" w:styleId="TextodebaloChar" w:customStyle="1">
    <w:name w:val="Texto de balão Char"/>
    <w:basedOn w:val="Fontepargpadro"/>
    <w:link w:val="Textodebalo"/>
    <w:uiPriority w:val="99"/>
    <w:semiHidden/>
    <w:rsid w:val="002B7018"/>
    <w:rPr>
      <w:rFonts w:ascii="Segoe UI" w:hAnsi="Segoe UI" w:eastAsia="Times New Roman" w:cs="Segoe UI"/>
      <w:sz w:val="18"/>
      <w:szCs w:val="18"/>
      <w:lang w:bidi="en-US"/>
    </w:rPr>
  </w:style>
  <w:style w:type="character" w:styleId="Hyperlink">
    <w:name w:val="Hyperlink"/>
    <w:basedOn w:val="Fontepargpadro"/>
    <w:uiPriority w:val="99"/>
    <w:unhideWhenUsed/>
    <w:rsid w:val="00F662B0"/>
    <w:rPr>
      <w:color w:val="0000FF" w:themeColor="hyperlink"/>
      <w:u w:val="single"/>
    </w:rPr>
  </w:style>
  <w:style w:type="table" w:styleId="TableNormal1" w:customStyle="1">
    <w:name w:val="Table Normal1"/>
    <w:uiPriority w:val="2"/>
    <w:semiHidden/>
    <w:unhideWhenUsed/>
    <w:qFormat/>
    <w:rsid w:val="00E866BC"/>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620740">
      <w:bodyDiv w:val="1"/>
      <w:marLeft w:val="0"/>
      <w:marRight w:val="0"/>
      <w:marTop w:val="0"/>
      <w:marBottom w:val="0"/>
      <w:divBdr>
        <w:top w:val="none" w:sz="0" w:space="0" w:color="auto"/>
        <w:left w:val="none" w:sz="0" w:space="0" w:color="auto"/>
        <w:bottom w:val="none" w:sz="0" w:space="0" w:color="auto"/>
        <w:right w:val="none" w:sz="0" w:space="0" w:color="auto"/>
      </w:divBdr>
    </w:div>
    <w:div w:id="10147673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microsoft.com/office/2016/09/relationships/commentsIds" Target="commentsIds.xml" Id="rId13" /><Relationship Type="http://schemas.openxmlformats.org/officeDocument/2006/relationships/footer" Target="footer1.xml" Id="rId18" /><Relationship Type="http://schemas.openxmlformats.org/officeDocument/2006/relationships/customXml" Target="../customXml/item3.xml" Id="rId3" /><Relationship Type="http://schemas.openxmlformats.org/officeDocument/2006/relationships/theme" Target="theme/theme1.xml" Id="rId21" /><Relationship Type="http://schemas.openxmlformats.org/officeDocument/2006/relationships/settings" Target="settings.xml" Id="rId7" /><Relationship Type="http://schemas.microsoft.com/office/2011/relationships/commentsExtended" Target="commentsExtended.xml" Id="rId12" /><Relationship Type="http://schemas.openxmlformats.org/officeDocument/2006/relationships/header" Target="header1.xml" Id="rId17" /><Relationship Type="http://schemas.openxmlformats.org/officeDocument/2006/relationships/customXml" Target="../customXml/item2.xml" Id="rId2" /><Relationship Type="http://schemas.openxmlformats.org/officeDocument/2006/relationships/image" Target="media/image3.emf" Id="rId16" /><Relationship Type="http://schemas.microsoft.com/office/2011/relationships/people" Target="people.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comments" Target="comments.xml" Id="rId11" /><Relationship Type="http://schemas.openxmlformats.org/officeDocument/2006/relationships/numbering" Target="numbering.xml" Id="rId5" /><Relationship Type="http://schemas.openxmlformats.org/officeDocument/2006/relationships/image" Target="media/image2.jpg" Id="rId15" /><Relationship Type="http://schemas.openxmlformats.org/officeDocument/2006/relationships/endnotes" Target="endnotes.xml" Id="rId10" /><Relationship Type="http://schemas.openxmlformats.org/officeDocument/2006/relationships/fontTable" Target="fontTable.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jpg" Id="R56c81ab1251a427c" /><Relationship Type="http://schemas.openxmlformats.org/officeDocument/2006/relationships/image" Target="/media/image.png" Id="R9b696f240ab840a1" /><Relationship Type="http://schemas.openxmlformats.org/officeDocument/2006/relationships/image" Target="/media/image2.png" Id="R179cac31a6c34df1" /><Relationship Type="http://schemas.openxmlformats.org/officeDocument/2006/relationships/image" Target="/media/image3.png" Id="R92f813bf09c746e2" /><Relationship Type="http://schemas.openxmlformats.org/officeDocument/2006/relationships/image" Target="/media/image4.png" Id="Rd47b0f07b8e04385" /><Relationship Type="http://schemas.openxmlformats.org/officeDocument/2006/relationships/image" Target="/media/image5.png" Id="R0876270f2d3f49fb" /><Relationship Type="http://schemas.openxmlformats.org/officeDocument/2006/relationships/image" Target="/media/image6.png" Id="R88362f07d4044144" /><Relationship Type="http://schemas.openxmlformats.org/officeDocument/2006/relationships/image" Target="/media/image7.png" Id="R7d40945ef7e94251" /><Relationship Type="http://schemas.openxmlformats.org/officeDocument/2006/relationships/image" Target="/media/image8.png" Id="R8a8f39216c7241a5" /><Relationship Type="http://schemas.openxmlformats.org/officeDocument/2006/relationships/image" Target="/media/image9.png" Id="R8acac52746d64094" /><Relationship Type="http://schemas.openxmlformats.org/officeDocument/2006/relationships/image" Target="/media/imagea.png" Id="R8463927ec2ab48ba" /><Relationship Type="http://schemas.openxmlformats.org/officeDocument/2006/relationships/image" Target="/media/imageb.png" Id="Re952171a7182487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432C403F30CB941A44083349725AC34" ma:contentTypeVersion="8" ma:contentTypeDescription="Crie um novo documento." ma:contentTypeScope="" ma:versionID="786819fe487df4bb00f53d1e52a94ddf">
  <xsd:schema xmlns:xsd="http://www.w3.org/2001/XMLSchema" xmlns:xs="http://www.w3.org/2001/XMLSchema" xmlns:p="http://schemas.microsoft.com/office/2006/metadata/properties" xmlns:ns2="ba0cd3fd-a869-4368-9055-e3e28d85b3b7" xmlns:ns3="fd4ec443-1d68-4769-b800-0c34a927f8b0" targetNamespace="http://schemas.microsoft.com/office/2006/metadata/properties" ma:root="true" ma:fieldsID="9b97c563016f8373d4a9bbd3df4f17cd" ns2:_="" ns3:_="">
    <xsd:import namespace="ba0cd3fd-a869-4368-9055-e3e28d85b3b7"/>
    <xsd:import namespace="fd4ec443-1d68-4769-b800-0c34a927f8b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EventHashCode" minOccurs="0"/>
                <xsd:element ref="ns2:MediaServiceGenerationTime"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0cd3fd-a869-4368-9055-e3e28d85b3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d4ec443-1d68-4769-b800-0c34a927f8b0" elementFormDefault="qualified">
    <xsd:import namespace="http://schemas.microsoft.com/office/2006/documentManagement/types"/>
    <xsd:import namespace="http://schemas.microsoft.com/office/infopath/2007/PartnerControls"/>
    <xsd:element name="SharedWithUsers" ma:index="10"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hes de Compartilhado Com"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fd4ec443-1d68-4769-b800-0c34a927f8b0">
      <UserInfo>
        <DisplayName>Amanda Karolyne Rainert</DisplayName>
        <AccountId>61</AccountId>
        <AccountType/>
      </UserInfo>
      <UserInfo>
        <DisplayName>Ana Helena de Sousa Schindler Sasse</DisplayName>
        <AccountId>62</AccountId>
        <AccountType/>
      </UserInfo>
      <UserInfo>
        <DisplayName>Barbara Stefany dos Santos Deodato</DisplayName>
        <AccountId>63</AccountId>
        <AccountType/>
      </UserInfo>
      <UserInfo>
        <DisplayName>Marina Müller Silveira</DisplayName>
        <AccountId>64</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9FF52-50C4-4267-AA4A-E5C0BDB52F0A}"/>
</file>

<file path=customXml/itemProps2.xml><?xml version="1.0" encoding="utf-8"?>
<ds:datastoreItem xmlns:ds="http://schemas.openxmlformats.org/officeDocument/2006/customXml" ds:itemID="{A037F676-B5B8-4227-8C45-DFBEA4A0D971}">
  <ds:schemaRefs>
    <ds:schemaRef ds:uri="http://purl.org/dc/dcmitype/"/>
    <ds:schemaRef ds:uri="http://schemas.microsoft.com/office/2006/documentManagement/types"/>
    <ds:schemaRef ds:uri="http://schemas.microsoft.com/office/2006/metadata/properties"/>
    <ds:schemaRef ds:uri="ba0cd3fd-a869-4368-9055-e3e28d85b3b7"/>
    <ds:schemaRef ds:uri="http://purl.org/dc/terms/"/>
    <ds:schemaRef ds:uri="http://schemas.openxmlformats.org/package/2006/metadata/core-properties"/>
    <ds:schemaRef ds:uri="http://schemas.microsoft.com/office/infopath/2007/PartnerControls"/>
    <ds:schemaRef ds:uri="fd4ec443-1d68-4769-b800-0c34a927f8b0"/>
    <ds:schemaRef ds:uri="http://www.w3.org/XML/1998/namespace"/>
    <ds:schemaRef ds:uri="http://purl.org/dc/elements/1.1/"/>
  </ds:schemaRefs>
</ds:datastoreItem>
</file>

<file path=customXml/itemProps3.xml><?xml version="1.0" encoding="utf-8"?>
<ds:datastoreItem xmlns:ds="http://schemas.openxmlformats.org/officeDocument/2006/customXml" ds:itemID="{E3594BFD-66E4-41BB-91B0-C1DAC7C6B9B1}">
  <ds:schemaRefs>
    <ds:schemaRef ds:uri="http://schemas.microsoft.com/sharepoint/v3/contenttype/forms"/>
  </ds:schemaRefs>
</ds:datastoreItem>
</file>

<file path=customXml/itemProps4.xml><?xml version="1.0" encoding="utf-8"?>
<ds:datastoreItem xmlns:ds="http://schemas.openxmlformats.org/officeDocument/2006/customXml" ds:itemID="{38223234-2F78-4270-B236-CEE7845E921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Mauricio Capobianco Lopes</dc:creator>
  <lastModifiedBy>Ana Helena de Sousa Schindler Sasse</lastModifiedBy>
  <revision>152</revision>
  <dcterms:created xsi:type="dcterms:W3CDTF">2018-09-04T13:57:00.0000000Z</dcterms:created>
  <dcterms:modified xsi:type="dcterms:W3CDTF">2018-12-14T17:15:44.8391699Z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2018-03-02T00:00:00Z</vt:filetime>
  </property>
  <property fmtid="{D5CDD505-2E9C-101B-9397-08002B2CF9AE}" pid="3" name="Creator">
    <vt:lpwstr>Microsoft Word</vt:lpwstr>
  </property>
  <property fmtid="{D5CDD505-2E9C-101B-9397-08002B2CF9AE}" pid="4" name="LastSaved">
    <vt:filetime>2018-04-11T00:00:00Z</vt:filetime>
  </property>
  <property fmtid="{D5CDD505-2E9C-101B-9397-08002B2CF9AE}" pid="5" name="ContentTypeId">
    <vt:lpwstr>0x010100F432C403F30CB941A44083349725AC34</vt:lpwstr>
  </property>
</Properties>
</file>